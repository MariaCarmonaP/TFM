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xml" PartName="/customXML/item1.xml"/>
  <Override ContentType="application/vnd.openxmlformats-officedocument.wordprocessingml.styles+xml" PartName="/word/styles.xml"/>
  <Override ContentType="application/vnd.openxmlformats-officedocument.wordprocessingml.fontTable+xml" PartName="/word/fontTable.xml"/>
  <Override ContentType="application/vnd.openxmlformats-package.core-properties+xml" PartName="/docProps/core.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1.xml"/>
  <Override ContentType="application/vnd.openxmlformats-officedocument.wordprocessingml.settings+xml" PartName="/word/settings.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footer+xml" PartName="/word/footer1.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commentsExtended+xml" PartName="/word/commentsExtended.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rPr/>
      </w:pPr>
      <w:bookmarkStart w:colFirst="0" w:colLast="0" w:name="_heading=h.gjdgxs" w:id="0"/>
      <w:bookmarkEnd w:id="0"/>
      <w:r w:rsidDel="00000000" w:rsidR="00000000" w:rsidRPr="00000000">
        <w:rPr>
          <w:rtl w:val="0"/>
        </w:rPr>
      </w:r>
    </w:p>
    <w:p w:rsidR="00000000" w:rsidDel="00000000" w:rsidP="00000000" w:rsidRDefault="00000000" w:rsidRPr="00000000" w14:paraId="00000002">
      <w:pPr>
        <w:pStyle w:val="Title"/>
        <w:rPr/>
      </w:pPr>
      <w:bookmarkStart w:colFirst="0" w:colLast="0" w:name="_heading=h.30j0zll" w:id="1"/>
      <w:bookmarkEnd w:id="1"/>
      <w:r w:rsidDel="00000000" w:rsidR="00000000" w:rsidRPr="00000000">
        <w:rPr>
          <w:rtl w:val="0"/>
        </w:rPr>
      </w:r>
    </w:p>
    <w:p w:rsidR="00000000" w:rsidDel="00000000" w:rsidP="00000000" w:rsidRDefault="00000000" w:rsidRPr="00000000" w14:paraId="00000003">
      <w:pPr>
        <w:pStyle w:val="Title"/>
        <w:rPr/>
      </w:pPr>
      <w:bookmarkStart w:colFirst="0" w:colLast="0" w:name="_heading=h.1fob9te" w:id="2"/>
      <w:bookmarkEnd w:id="2"/>
      <w:r w:rsidDel="00000000" w:rsidR="00000000" w:rsidRPr="00000000">
        <w:rPr/>
        <w:drawing>
          <wp:inline distB="114300" distT="114300" distL="114300" distR="114300">
            <wp:extent cx="1541283" cy="1541283"/>
            <wp:effectExtent b="0" l="0" r="0" t="0"/>
            <wp:docPr id="8" name="image4.png"/>
            <a:graphic>
              <a:graphicData uri="http://schemas.openxmlformats.org/drawingml/2006/picture">
                <pic:pic>
                  <pic:nvPicPr>
                    <pic:cNvPr id="0" name="image4.png"/>
                    <pic:cNvPicPr preferRelativeResize="0"/>
                  </pic:nvPicPr>
                  <pic:blipFill>
                    <a:blip r:embed="rId9"/>
                    <a:srcRect b="0" l="0" r="0" t="0"/>
                    <a:stretch>
                      <a:fillRect/>
                    </a:stretch>
                  </pic:blipFill>
                  <pic:spPr>
                    <a:xfrm>
                      <a:off x="0" y="0"/>
                      <a:ext cx="1541283" cy="1541283"/>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pStyle w:val="Title"/>
        <w:rPr/>
      </w:pPr>
      <w:bookmarkStart w:colFirst="0" w:colLast="0" w:name="_heading=h.3znysh7" w:id="3"/>
      <w:bookmarkEnd w:id="3"/>
      <w:r w:rsidDel="00000000" w:rsidR="00000000" w:rsidRPr="00000000">
        <w:rPr>
          <w:rtl w:val="0"/>
        </w:rPr>
      </w:r>
    </w:p>
    <w:p w:rsidR="00000000" w:rsidDel="00000000" w:rsidP="00000000" w:rsidRDefault="00000000" w:rsidRPr="00000000" w14:paraId="00000005">
      <w:pPr>
        <w:pStyle w:val="Title"/>
        <w:spacing w:line="276" w:lineRule="auto"/>
        <w:rPr>
          <w:b w:val="1"/>
          <w:sz w:val="50"/>
          <w:szCs w:val="50"/>
        </w:rPr>
      </w:pPr>
      <w:bookmarkStart w:colFirst="0" w:colLast="0" w:name="_heading=h.2et92p0" w:id="4"/>
      <w:bookmarkEnd w:id="4"/>
      <w:r w:rsidDel="00000000" w:rsidR="00000000" w:rsidRPr="00000000">
        <w:rPr>
          <w:b w:val="1"/>
          <w:sz w:val="50"/>
          <w:szCs w:val="50"/>
          <w:rtl w:val="0"/>
        </w:rPr>
        <w:t xml:space="preserve">Trabajo de investigación:</w:t>
      </w:r>
    </w:p>
    <w:p w:rsidR="00000000" w:rsidDel="00000000" w:rsidP="00000000" w:rsidRDefault="00000000" w:rsidRPr="00000000" w14:paraId="00000006">
      <w:pPr>
        <w:pStyle w:val="Title"/>
        <w:spacing w:line="276" w:lineRule="auto"/>
        <w:rPr>
          <w:sz w:val="50"/>
          <w:szCs w:val="50"/>
        </w:rPr>
      </w:pPr>
      <w:bookmarkStart w:colFirst="0" w:colLast="0" w:name="_heading=h.tyjcwt" w:id="5"/>
      <w:bookmarkEnd w:id="5"/>
      <w:r w:rsidDel="00000000" w:rsidR="00000000" w:rsidRPr="00000000">
        <w:rPr>
          <w:sz w:val="50"/>
          <w:szCs w:val="50"/>
          <w:rtl w:val="0"/>
        </w:rPr>
        <w:t xml:space="preserve">Preprocesamiento de imágenes para el entrenamiento de redes neuronales destinadas a la detección y clasificación de vehículos</w:t>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pStyle w:val="Subtitle"/>
        <w:spacing w:line="276" w:lineRule="auto"/>
        <w:rPr/>
      </w:pPr>
      <w:bookmarkStart w:colFirst="0" w:colLast="0" w:name="_heading=h.3dy6vkm" w:id="6"/>
      <w:bookmarkEnd w:id="6"/>
      <w:r w:rsidDel="00000000" w:rsidR="00000000" w:rsidRPr="00000000">
        <w:rPr>
          <w:rtl w:val="0"/>
        </w:rPr>
        <w:t xml:space="preserve">María Carmona Pastor</w:t>
      </w:r>
    </w:p>
    <w:p w:rsidR="00000000" w:rsidDel="00000000" w:rsidP="00000000" w:rsidRDefault="00000000" w:rsidRPr="00000000" w14:paraId="00000009">
      <w:pPr>
        <w:pStyle w:val="Subtitle"/>
        <w:spacing w:line="276" w:lineRule="auto"/>
        <w:rPr/>
      </w:pPr>
      <w:bookmarkStart w:colFirst="0" w:colLast="0" w:name="_heading=h.1t3h5sf" w:id="7"/>
      <w:bookmarkEnd w:id="7"/>
      <w:r w:rsidDel="00000000" w:rsidR="00000000" w:rsidRPr="00000000">
        <w:rPr>
          <w:rtl w:val="0"/>
        </w:rPr>
        <w:t xml:space="preserve">Máster Universitario en Robótica y Automatización</w:t>
      </w:r>
    </w:p>
    <w:p w:rsidR="00000000" w:rsidDel="00000000" w:rsidP="00000000" w:rsidRDefault="00000000" w:rsidRPr="00000000" w14:paraId="0000000A">
      <w:pPr>
        <w:pStyle w:val="Subtitle"/>
        <w:spacing w:line="276" w:lineRule="auto"/>
        <w:rPr/>
      </w:pPr>
      <w:bookmarkStart w:colFirst="0" w:colLast="0" w:name="_heading=h.4d34og8" w:id="8"/>
      <w:bookmarkEnd w:id="8"/>
      <w:r w:rsidDel="00000000" w:rsidR="00000000" w:rsidRPr="00000000">
        <w:rPr>
          <w:rtl w:val="0"/>
        </w:rPr>
        <w:t xml:space="preserve">2023-2024</w:t>
      </w:r>
    </w:p>
    <w:p w:rsidR="00000000" w:rsidDel="00000000" w:rsidP="00000000" w:rsidRDefault="00000000" w:rsidRPr="00000000" w14:paraId="0000000B">
      <w:pPr>
        <w:spacing w:line="276" w:lineRule="auto"/>
        <w:rPr/>
      </w:pPr>
      <w:r w:rsidDel="00000000" w:rsidR="00000000" w:rsidRPr="00000000">
        <w:br w:type="page"/>
      </w:r>
      <w:r w:rsidDel="00000000" w:rsidR="00000000" w:rsidRPr="00000000">
        <w:rPr>
          <w:rtl w:val="0"/>
        </w:rPr>
      </w:r>
    </w:p>
    <w:p w:rsidR="00000000" w:rsidDel="00000000" w:rsidP="00000000" w:rsidRDefault="00000000" w:rsidRPr="00000000" w14:paraId="0000000C">
      <w:pPr>
        <w:pStyle w:val="Title"/>
        <w:widowControl w:val="0"/>
        <w:rPr/>
      </w:pPr>
      <w:bookmarkStart w:colFirst="0" w:colLast="0" w:name="_heading=h.2s8eyo1" w:id="9"/>
      <w:bookmarkEnd w:id="9"/>
      <w:r w:rsidDel="00000000" w:rsidR="00000000" w:rsidRPr="00000000">
        <w:rPr>
          <w:rtl w:val="0"/>
        </w:rPr>
      </w:r>
    </w:p>
    <w:p w:rsidR="00000000" w:rsidDel="00000000" w:rsidP="00000000" w:rsidRDefault="00000000" w:rsidRPr="00000000" w14:paraId="0000000D">
      <w:pPr>
        <w:pStyle w:val="Title"/>
        <w:widowControl w:val="0"/>
        <w:rPr/>
      </w:pPr>
      <w:bookmarkStart w:colFirst="0" w:colLast="0" w:name="_heading=h.17dp8vu" w:id="10"/>
      <w:bookmarkEnd w:id="10"/>
      <w:r w:rsidDel="00000000" w:rsidR="00000000" w:rsidRPr="00000000">
        <w:rPr>
          <w:rtl w:val="0"/>
        </w:rPr>
        <w:t xml:space="preserve">Índice</w:t>
      </w:r>
    </w:p>
    <w:p w:rsidR="00000000" w:rsidDel="00000000" w:rsidP="00000000" w:rsidRDefault="00000000" w:rsidRPr="00000000" w14:paraId="0000000E">
      <w:pP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F">
          <w:pPr>
            <w:widowControl w:val="0"/>
            <w:tabs>
              <w:tab w:val="right" w:leader="none" w:pos="12000"/>
            </w:tabs>
            <w:spacing w:before="60" w:line="240" w:lineRule="auto"/>
            <w:jc w:val="left"/>
            <w:rPr>
              <w:b w:val="1"/>
              <w:color w:val="000000"/>
            </w:rPr>
          </w:pPr>
          <w:r w:rsidDel="00000000" w:rsidR="00000000" w:rsidRPr="00000000">
            <w:fldChar w:fldCharType="begin"/>
            <w:instrText xml:space="preserve"> TOC \h \u \z \t "Heading 1,1,Heading 2,2,Heading 3,3,Heading 4,4,Heading 5,5,Heading 6,6,"</w:instrText>
            <w:fldChar w:fldCharType="separate"/>
          </w:r>
          <w:hyperlink w:anchor="_heading=h.lnxbz9">
            <w:r w:rsidDel="00000000" w:rsidR="00000000" w:rsidRPr="00000000">
              <w:rPr>
                <w:b w:val="1"/>
                <w:color w:val="000000"/>
                <w:rtl w:val="0"/>
              </w:rPr>
              <w:t xml:space="preserve">1. Introducción</w:t>
              <w:tab/>
              <w:t xml:space="preserve">4</w:t>
            </w:r>
          </w:hyperlink>
          <w:r w:rsidDel="00000000" w:rsidR="00000000" w:rsidRPr="00000000">
            <w:rPr>
              <w:rtl w:val="0"/>
            </w:rPr>
          </w:r>
        </w:p>
        <w:p w:rsidR="00000000" w:rsidDel="00000000" w:rsidP="00000000" w:rsidRDefault="00000000" w:rsidRPr="00000000" w14:paraId="00000010">
          <w:pPr>
            <w:widowControl w:val="0"/>
            <w:tabs>
              <w:tab w:val="right" w:leader="none" w:pos="12000"/>
            </w:tabs>
            <w:spacing w:before="60" w:line="240" w:lineRule="auto"/>
            <w:jc w:val="left"/>
            <w:rPr>
              <w:b w:val="1"/>
              <w:color w:val="000000"/>
            </w:rPr>
          </w:pPr>
          <w:hyperlink w:anchor="_heading=h.35nkun2">
            <w:r w:rsidDel="00000000" w:rsidR="00000000" w:rsidRPr="00000000">
              <w:rPr>
                <w:b w:val="1"/>
                <w:color w:val="000000"/>
                <w:rtl w:val="0"/>
              </w:rPr>
              <w:t xml:space="preserve">2. Marco Teórico</w:t>
              <w:tab/>
              <w:t xml:space="preserve">4</w:t>
            </w:r>
          </w:hyperlink>
          <w:r w:rsidDel="00000000" w:rsidR="00000000" w:rsidRPr="00000000">
            <w:rPr>
              <w:rtl w:val="0"/>
            </w:rPr>
          </w:r>
        </w:p>
        <w:p w:rsidR="00000000" w:rsidDel="00000000" w:rsidP="00000000" w:rsidRDefault="00000000" w:rsidRPr="00000000" w14:paraId="00000011">
          <w:pPr>
            <w:widowControl w:val="0"/>
            <w:tabs>
              <w:tab w:val="right" w:leader="none" w:pos="12000"/>
            </w:tabs>
            <w:spacing w:before="60" w:line="240" w:lineRule="auto"/>
            <w:jc w:val="left"/>
            <w:rPr>
              <w:b w:val="1"/>
              <w:color w:val="000000"/>
            </w:rPr>
          </w:pPr>
          <w:hyperlink w:anchor="_heading=h.1ksv4uv">
            <w:r w:rsidDel="00000000" w:rsidR="00000000" w:rsidRPr="00000000">
              <w:rPr>
                <w:b w:val="1"/>
                <w:color w:val="000000"/>
                <w:rtl w:val="0"/>
              </w:rPr>
              <w:t xml:space="preserve">3. Creación y etiquetado del conjunto de datos</w:t>
              <w:tab/>
              <w:t xml:space="preserve">4</w:t>
            </w:r>
          </w:hyperlink>
          <w:r w:rsidDel="00000000" w:rsidR="00000000" w:rsidRPr="00000000">
            <w:rPr>
              <w:rtl w:val="0"/>
            </w:rPr>
          </w:r>
        </w:p>
        <w:p w:rsidR="00000000" w:rsidDel="00000000" w:rsidP="00000000" w:rsidRDefault="00000000" w:rsidRPr="00000000" w14:paraId="00000012">
          <w:pPr>
            <w:widowControl w:val="0"/>
            <w:tabs>
              <w:tab w:val="right" w:leader="none" w:pos="12000"/>
            </w:tabs>
            <w:spacing w:before="60" w:line="240" w:lineRule="auto"/>
            <w:ind w:left="360" w:firstLine="340"/>
            <w:jc w:val="left"/>
            <w:rPr>
              <w:color w:val="000000"/>
            </w:rPr>
          </w:pPr>
          <w:hyperlink w:anchor="_heading=h.44sinio">
            <w:r w:rsidDel="00000000" w:rsidR="00000000" w:rsidRPr="00000000">
              <w:rPr>
                <w:color w:val="000000"/>
                <w:rtl w:val="0"/>
              </w:rPr>
              <w:t xml:space="preserve">3.1. Proceso</w:t>
              <w:tab/>
              <w:t xml:space="preserve">4</w:t>
            </w:r>
          </w:hyperlink>
          <w:r w:rsidDel="00000000" w:rsidR="00000000" w:rsidRPr="00000000">
            <w:rPr>
              <w:rtl w:val="0"/>
            </w:rPr>
          </w:r>
        </w:p>
        <w:p w:rsidR="00000000" w:rsidDel="00000000" w:rsidP="00000000" w:rsidRDefault="00000000" w:rsidRPr="00000000" w14:paraId="00000013">
          <w:pPr>
            <w:widowControl w:val="0"/>
            <w:tabs>
              <w:tab w:val="right" w:leader="none" w:pos="12000"/>
            </w:tabs>
            <w:spacing w:before="60" w:line="240" w:lineRule="auto"/>
            <w:ind w:left="1080" w:firstLine="340"/>
            <w:jc w:val="left"/>
            <w:rPr>
              <w:color w:val="000000"/>
            </w:rPr>
          </w:pPr>
          <w:hyperlink w:anchor="_heading=h.2jxsxqh">
            <w:r w:rsidDel="00000000" w:rsidR="00000000" w:rsidRPr="00000000">
              <w:rPr>
                <w:color w:val="000000"/>
                <w:rtl w:val="0"/>
              </w:rPr>
              <w:t xml:space="preserve">Tabla 1.</w:t>
              <w:tab/>
              <w:t xml:space="preserve">4</w:t>
            </w:r>
          </w:hyperlink>
          <w:r w:rsidDel="00000000" w:rsidR="00000000" w:rsidRPr="00000000">
            <w:rPr>
              <w:rtl w:val="0"/>
            </w:rPr>
          </w:r>
        </w:p>
        <w:p w:rsidR="00000000" w:rsidDel="00000000" w:rsidP="00000000" w:rsidRDefault="00000000" w:rsidRPr="00000000" w14:paraId="00000014">
          <w:pPr>
            <w:widowControl w:val="0"/>
            <w:tabs>
              <w:tab w:val="right" w:leader="none" w:pos="12000"/>
            </w:tabs>
            <w:spacing w:before="60" w:line="240" w:lineRule="auto"/>
            <w:ind w:left="720" w:firstLine="340"/>
            <w:jc w:val="left"/>
            <w:rPr>
              <w:color w:val="000000"/>
            </w:rPr>
          </w:pPr>
          <w:hyperlink w:anchor="_heading=h.4i7ojhp">
            <w:r w:rsidDel="00000000" w:rsidR="00000000" w:rsidRPr="00000000">
              <w:rPr>
                <w:color w:val="000000"/>
                <w:rtl w:val="0"/>
              </w:rPr>
              <w:t xml:space="preserve">Etiquetado</w:t>
              <w:tab/>
              <w:t xml:space="preserve">4</w:t>
            </w:r>
          </w:hyperlink>
          <w:r w:rsidDel="00000000" w:rsidR="00000000" w:rsidRPr="00000000">
            <w:rPr>
              <w:rtl w:val="0"/>
            </w:rPr>
          </w:r>
        </w:p>
        <w:p w:rsidR="00000000" w:rsidDel="00000000" w:rsidP="00000000" w:rsidRDefault="00000000" w:rsidRPr="00000000" w14:paraId="00000015">
          <w:pPr>
            <w:widowControl w:val="0"/>
            <w:tabs>
              <w:tab w:val="right" w:leader="none" w:pos="12000"/>
            </w:tabs>
            <w:spacing w:before="60" w:line="240" w:lineRule="auto"/>
            <w:ind w:left="720" w:firstLine="340"/>
            <w:jc w:val="left"/>
            <w:rPr>
              <w:color w:val="000000"/>
            </w:rPr>
          </w:pPr>
          <w:hyperlink w:anchor="_heading=h.1pxezwc">
            <w:r w:rsidDel="00000000" w:rsidR="00000000" w:rsidRPr="00000000">
              <w:rPr>
                <w:color w:val="000000"/>
                <w:rtl w:val="0"/>
              </w:rPr>
              <w:t xml:space="preserve">Reetiquetado</w:t>
              <w:tab/>
              <w:t xml:space="preserve">4</w:t>
            </w:r>
          </w:hyperlink>
          <w:r w:rsidDel="00000000" w:rsidR="00000000" w:rsidRPr="00000000">
            <w:rPr>
              <w:rtl w:val="0"/>
            </w:rPr>
          </w:r>
        </w:p>
        <w:p w:rsidR="00000000" w:rsidDel="00000000" w:rsidP="00000000" w:rsidRDefault="00000000" w:rsidRPr="00000000" w14:paraId="00000016">
          <w:pPr>
            <w:widowControl w:val="0"/>
            <w:tabs>
              <w:tab w:val="right" w:leader="none" w:pos="12000"/>
            </w:tabs>
            <w:spacing w:before="60" w:line="240" w:lineRule="auto"/>
            <w:ind w:left="360" w:firstLine="340"/>
            <w:jc w:val="left"/>
            <w:rPr>
              <w:color w:val="000000"/>
            </w:rPr>
          </w:pPr>
          <w:hyperlink w:anchor="_heading=h.2xcytpi">
            <w:r w:rsidDel="00000000" w:rsidR="00000000" w:rsidRPr="00000000">
              <w:rPr>
                <w:color w:val="000000"/>
                <w:rtl w:val="0"/>
              </w:rPr>
              <w:t xml:space="preserve">3.2. Herramientas utilizadas</w:t>
              <w:tab/>
              <w:t xml:space="preserve">4</w:t>
            </w:r>
          </w:hyperlink>
          <w:r w:rsidDel="00000000" w:rsidR="00000000" w:rsidRPr="00000000">
            <w:rPr>
              <w:rtl w:val="0"/>
            </w:rPr>
          </w:r>
        </w:p>
        <w:p w:rsidR="00000000" w:rsidDel="00000000" w:rsidP="00000000" w:rsidRDefault="00000000" w:rsidRPr="00000000" w14:paraId="00000017">
          <w:pPr>
            <w:widowControl w:val="0"/>
            <w:tabs>
              <w:tab w:val="right" w:leader="none" w:pos="12000"/>
            </w:tabs>
            <w:spacing w:before="60" w:line="240" w:lineRule="auto"/>
            <w:jc w:val="left"/>
            <w:rPr>
              <w:b w:val="1"/>
              <w:color w:val="000000"/>
            </w:rPr>
          </w:pPr>
          <w:hyperlink w:anchor="_heading=h.2xcytpi">
            <w:r w:rsidDel="00000000" w:rsidR="00000000" w:rsidRPr="00000000">
              <w:rPr>
                <w:b w:val="1"/>
                <w:color w:val="000000"/>
                <w:rtl w:val="0"/>
              </w:rPr>
              <w:t xml:space="preserve">4. Análisis de limitaciones</w:t>
              <w:tab/>
              <w:t xml:space="preserve">4</w:t>
            </w:r>
          </w:hyperlink>
          <w:r w:rsidDel="00000000" w:rsidR="00000000" w:rsidRPr="00000000">
            <w:rPr>
              <w:rtl w:val="0"/>
            </w:rPr>
          </w:r>
        </w:p>
        <w:p w:rsidR="00000000" w:rsidDel="00000000" w:rsidP="00000000" w:rsidRDefault="00000000" w:rsidRPr="00000000" w14:paraId="00000018">
          <w:pPr>
            <w:widowControl w:val="0"/>
            <w:tabs>
              <w:tab w:val="right" w:leader="none" w:pos="12000"/>
            </w:tabs>
            <w:spacing w:before="60" w:line="240" w:lineRule="auto"/>
            <w:ind w:left="360" w:firstLine="340"/>
            <w:jc w:val="left"/>
            <w:rPr>
              <w:color w:val="000000"/>
            </w:rPr>
          </w:pPr>
          <w:hyperlink w:anchor="_heading=h.1ci93xb">
            <w:r w:rsidDel="00000000" w:rsidR="00000000" w:rsidRPr="00000000">
              <w:rPr>
                <w:color w:val="000000"/>
                <w:rtl w:val="0"/>
              </w:rPr>
              <w:t xml:space="preserve">4.1. Problemas detectados</w:t>
              <w:tab/>
              <w:t xml:space="preserve">4</w:t>
            </w:r>
          </w:hyperlink>
          <w:r w:rsidDel="00000000" w:rsidR="00000000" w:rsidRPr="00000000">
            <w:rPr>
              <w:rtl w:val="0"/>
            </w:rPr>
          </w:r>
        </w:p>
        <w:p w:rsidR="00000000" w:rsidDel="00000000" w:rsidP="00000000" w:rsidRDefault="00000000" w:rsidRPr="00000000" w14:paraId="00000019">
          <w:pPr>
            <w:widowControl w:val="0"/>
            <w:tabs>
              <w:tab w:val="right" w:leader="none" w:pos="12000"/>
            </w:tabs>
            <w:spacing w:before="60" w:line="240" w:lineRule="auto"/>
            <w:ind w:left="360" w:firstLine="340"/>
            <w:jc w:val="left"/>
            <w:rPr>
              <w:color w:val="000000"/>
            </w:rPr>
          </w:pPr>
          <w:hyperlink w:anchor="_heading=h.3whwml4">
            <w:r w:rsidDel="00000000" w:rsidR="00000000" w:rsidRPr="00000000">
              <w:rPr>
                <w:color w:val="000000"/>
                <w:rtl w:val="0"/>
              </w:rPr>
              <w:t xml:space="preserve">4.2. Obtención de información del dataset</w:t>
              <w:tab/>
              <w:t xml:space="preserve">5</w:t>
            </w:r>
          </w:hyperlink>
          <w:r w:rsidDel="00000000" w:rsidR="00000000" w:rsidRPr="00000000">
            <w:rPr>
              <w:rtl w:val="0"/>
            </w:rPr>
          </w:r>
        </w:p>
        <w:p w:rsidR="00000000" w:rsidDel="00000000" w:rsidP="00000000" w:rsidRDefault="00000000" w:rsidRPr="00000000" w14:paraId="0000001A">
          <w:pPr>
            <w:widowControl w:val="0"/>
            <w:tabs>
              <w:tab w:val="right" w:leader="none" w:pos="12000"/>
            </w:tabs>
            <w:spacing w:before="60" w:line="240" w:lineRule="auto"/>
            <w:jc w:val="left"/>
            <w:rPr>
              <w:b w:val="1"/>
              <w:color w:val="000000"/>
            </w:rPr>
          </w:pPr>
          <w:hyperlink w:anchor="_heading=h.2bn6wsx">
            <w:r w:rsidDel="00000000" w:rsidR="00000000" w:rsidRPr="00000000">
              <w:rPr>
                <w:b w:val="1"/>
                <w:color w:val="000000"/>
                <w:rtl w:val="0"/>
              </w:rPr>
              <w:t xml:space="preserve">5. Propuesta de aumento de datos</w:t>
              <w:tab/>
              <w:t xml:space="preserve">5</w:t>
            </w:r>
          </w:hyperlink>
          <w:r w:rsidDel="00000000" w:rsidR="00000000" w:rsidRPr="00000000">
            <w:rPr>
              <w:rtl w:val="0"/>
            </w:rPr>
          </w:r>
        </w:p>
        <w:p w:rsidR="00000000" w:rsidDel="00000000" w:rsidP="00000000" w:rsidRDefault="00000000" w:rsidRPr="00000000" w14:paraId="0000001B">
          <w:pPr>
            <w:widowControl w:val="0"/>
            <w:tabs>
              <w:tab w:val="right" w:leader="none" w:pos="12000"/>
            </w:tabs>
            <w:spacing w:before="60" w:line="240" w:lineRule="auto"/>
            <w:jc w:val="left"/>
            <w:rPr>
              <w:b w:val="1"/>
              <w:color w:val="000000"/>
            </w:rPr>
          </w:pPr>
          <w:hyperlink w:anchor="_heading=h.qsh70q">
            <w:r w:rsidDel="00000000" w:rsidR="00000000" w:rsidRPr="00000000">
              <w:rPr>
                <w:b w:val="1"/>
                <w:color w:val="000000"/>
                <w:rtl w:val="0"/>
              </w:rPr>
              <w:t xml:space="preserve">6. Conclusiones</w:t>
              <w:tab/>
              <w:t xml:space="preserve">5</w:t>
            </w:r>
          </w:hyperlink>
          <w:r w:rsidDel="00000000" w:rsidR="00000000" w:rsidRPr="00000000">
            <w:rPr>
              <w:rtl w:val="0"/>
            </w:rPr>
          </w:r>
        </w:p>
        <w:p w:rsidR="00000000" w:rsidDel="00000000" w:rsidP="00000000" w:rsidRDefault="00000000" w:rsidRPr="00000000" w14:paraId="0000001C">
          <w:pPr>
            <w:widowControl w:val="0"/>
            <w:tabs>
              <w:tab w:val="right" w:leader="none" w:pos="12000"/>
            </w:tabs>
            <w:spacing w:before="60" w:line="240" w:lineRule="auto"/>
            <w:jc w:val="left"/>
            <w:rPr>
              <w:b w:val="1"/>
              <w:color w:val="000000"/>
            </w:rPr>
          </w:pPr>
          <w:hyperlink w:anchor="_heading=h.3as4poj">
            <w:r w:rsidDel="00000000" w:rsidR="00000000" w:rsidRPr="00000000">
              <w:rPr>
                <w:b w:val="1"/>
                <w:color w:val="000000"/>
                <w:rtl w:val="0"/>
              </w:rPr>
              <w:t xml:space="preserve">7. Bibliografía</w:t>
              <w:tab/>
              <w:t xml:space="preserve">5</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rPr/>
      </w:pPr>
      <w:r w:rsidDel="00000000" w:rsidR="00000000" w:rsidRPr="00000000">
        <w:br w:type="page"/>
      </w:r>
      <w:r w:rsidDel="00000000" w:rsidR="00000000" w:rsidRPr="00000000">
        <w:rPr>
          <w:rtl w:val="0"/>
        </w:rPr>
      </w:r>
    </w:p>
    <w:p w:rsidR="00000000" w:rsidDel="00000000" w:rsidP="00000000" w:rsidRDefault="00000000" w:rsidRPr="00000000" w14:paraId="0000001F">
      <w:pPr>
        <w:pStyle w:val="Title"/>
        <w:rPr>
          <w:sz w:val="40"/>
          <w:szCs w:val="40"/>
        </w:rPr>
      </w:pPr>
      <w:bookmarkStart w:colFirst="0" w:colLast="0" w:name="_heading=h.3rdcrjn" w:id="11"/>
      <w:bookmarkEnd w:id="11"/>
      <w:r w:rsidDel="00000000" w:rsidR="00000000" w:rsidRPr="00000000">
        <w:rPr>
          <w:sz w:val="40"/>
          <w:szCs w:val="40"/>
          <w:rtl w:val="0"/>
        </w:rPr>
        <w:t xml:space="preserve">Índice de tablas</w:t>
      </w:r>
    </w:p>
    <w:sdt>
      <w:sdtPr>
        <w:docPartObj>
          <w:docPartGallery w:val="Table of Contents"/>
          <w:docPartUnique w:val="1"/>
        </w:docPartObj>
      </w:sdtPr>
      <w:sdtContent>
        <w:p w:rsidR="00000000" w:rsidDel="00000000" w:rsidP="00000000" w:rsidRDefault="00000000" w:rsidRPr="00000000" w14:paraId="00000020">
          <w:pPr>
            <w:widowControl w:val="0"/>
            <w:tabs>
              <w:tab w:val="right" w:leader="dot" w:pos="12000"/>
            </w:tabs>
            <w:spacing w:before="60" w:line="240" w:lineRule="auto"/>
            <w:ind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4,1,Heading 6,6,"</w:instrText>
            <w:fldChar w:fldCharType="separate"/>
          </w:r>
          <w:hyperlink w:anchor="_heading=h.2jxsxqh">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Tabla 1. Distribución de imágenes del conjunto de datos de partida.</w:t>
              <w:tab/>
              <w:t xml:space="preserve">9</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rPr/>
      </w:pPr>
      <w:r w:rsidDel="00000000" w:rsidR="00000000" w:rsidRPr="00000000">
        <w:br w:type="page"/>
      </w:r>
      <w:r w:rsidDel="00000000" w:rsidR="00000000" w:rsidRPr="00000000">
        <w:rPr>
          <w:rtl w:val="0"/>
        </w:rPr>
      </w:r>
    </w:p>
    <w:p w:rsidR="00000000" w:rsidDel="00000000" w:rsidP="00000000" w:rsidRDefault="00000000" w:rsidRPr="00000000" w14:paraId="00000023">
      <w:pPr>
        <w:pStyle w:val="Title"/>
        <w:rPr>
          <w:sz w:val="40"/>
          <w:szCs w:val="40"/>
        </w:rPr>
      </w:pPr>
      <w:bookmarkStart w:colFirst="0" w:colLast="0" w:name="_heading=h.26in1rg" w:id="12"/>
      <w:bookmarkEnd w:id="12"/>
      <w:r w:rsidDel="00000000" w:rsidR="00000000" w:rsidRPr="00000000">
        <w:rPr>
          <w:sz w:val="40"/>
          <w:szCs w:val="40"/>
          <w:rtl w:val="0"/>
        </w:rPr>
        <w:t xml:space="preserve">Índice de imágenes</w:t>
      </w:r>
    </w:p>
    <w:p w:rsidR="00000000" w:rsidDel="00000000" w:rsidP="00000000" w:rsidRDefault="00000000" w:rsidRPr="00000000" w14:paraId="00000024">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12000"/>
        </w:tabs>
        <w:spacing w:after="0" w:before="60" w:line="240" w:lineRule="auto"/>
        <w:ind w:left="0" w:right="0" w:firstLine="0"/>
        <w:jc w:val="left"/>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25">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12000"/>
            </w:tabs>
            <w:spacing w:after="0" w:before="60" w:line="240" w:lineRule="auto"/>
            <w:ind w:left="0" w:right="0" w:firstLine="0"/>
            <w:jc w:val="left"/>
            <w:rPr/>
          </w:pPr>
          <w:r w:rsidDel="00000000" w:rsidR="00000000" w:rsidRPr="00000000">
            <w:fldChar w:fldCharType="begin"/>
            <w:instrText xml:space="preserve"> TOC \h \u \z \t "Heading 5,1,Heading 6,6,"</w:instrText>
            <w:fldChar w:fldCharType="separate"/>
          </w:r>
          <w:hyperlink w:anchor="_heading=h.rzmllu4du7h1">
            <w:r w:rsidDel="00000000" w:rsidR="00000000" w:rsidRPr="00000000">
              <w:rPr>
                <w:rtl w:val="0"/>
              </w:rPr>
              <w:t xml:space="preserve">Ilustración 1. Estructura de una red neuronal convolucional [1].</w:t>
              <w:tab/>
              <w:t xml:space="preserve">5</w:t>
            </w:r>
          </w:hyperlink>
          <w:r w:rsidDel="00000000" w:rsidR="00000000" w:rsidRPr="00000000">
            <w:rPr>
              <w:rtl w:val="0"/>
            </w:rPr>
          </w:r>
        </w:p>
        <w:p w:rsidR="00000000" w:rsidDel="00000000" w:rsidP="00000000" w:rsidRDefault="00000000" w:rsidRPr="00000000" w14:paraId="00000026">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12000"/>
            </w:tabs>
            <w:spacing w:after="0" w:before="60" w:line="240" w:lineRule="auto"/>
            <w:ind w:left="0" w:right="0" w:firstLine="0"/>
            <w:jc w:val="left"/>
            <w:rPr/>
          </w:pPr>
          <w:hyperlink w:anchor="_heading=h.v1zfxeagnkeg">
            <w:r w:rsidDel="00000000" w:rsidR="00000000" w:rsidRPr="00000000">
              <w:rPr>
                <w:rtl w:val="0"/>
              </w:rPr>
              <w:t xml:space="preserve">Ilustración 2. Tipos de furgonetas por tamaño[5].</w:t>
              <w:tab/>
              <w:t xml:space="preserve">8</w:t>
            </w:r>
          </w:hyperlink>
          <w:r w:rsidDel="00000000" w:rsidR="00000000" w:rsidRPr="00000000">
            <w:rPr>
              <w:rtl w:val="0"/>
            </w:rPr>
          </w:r>
        </w:p>
        <w:p w:rsidR="00000000" w:rsidDel="00000000" w:rsidP="00000000" w:rsidRDefault="00000000" w:rsidRPr="00000000" w14:paraId="00000027">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12000"/>
            </w:tabs>
            <w:spacing w:after="0" w:before="60" w:line="240" w:lineRule="auto"/>
            <w:ind w:left="0" w:right="0" w:firstLine="0"/>
            <w:jc w:val="left"/>
            <w:rPr/>
          </w:pPr>
          <w:hyperlink w:anchor="_heading=h.iqoefz3cbmbo">
            <w:r w:rsidDel="00000000" w:rsidR="00000000" w:rsidRPr="00000000">
              <w:rPr>
                <w:rtl w:val="0"/>
              </w:rPr>
              <w:t xml:space="preserve">Ilustración 3. Citröen C15 [6].</w:t>
              <w:tab/>
              <w:t xml:space="preserve">8</w:t>
            </w:r>
          </w:hyperlink>
          <w:r w:rsidDel="00000000" w:rsidR="00000000" w:rsidRPr="00000000">
            <w:rPr>
              <w:rtl w:val="0"/>
            </w:rPr>
          </w:r>
        </w:p>
        <w:p w:rsidR="00000000" w:rsidDel="00000000" w:rsidP="00000000" w:rsidRDefault="00000000" w:rsidRPr="00000000" w14:paraId="00000028">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12000"/>
            </w:tabs>
            <w:spacing w:after="0" w:before="60" w:line="240" w:lineRule="auto"/>
            <w:ind w:left="0" w:right="0" w:firstLine="0"/>
            <w:jc w:val="left"/>
            <w:rPr/>
          </w:pPr>
          <w:hyperlink w:anchor="_heading=h.z5dnpzysc9tt">
            <w:r w:rsidDel="00000000" w:rsidR="00000000" w:rsidRPr="00000000">
              <w:rPr>
                <w:rtl w:val="0"/>
              </w:rPr>
              <w:t xml:space="preserve">Ilustración 4. Ford Ranger [7].</w:t>
              <w:tab/>
              <w:t xml:space="preserve">9</w:t>
            </w:r>
          </w:hyperlink>
          <w:r w:rsidDel="00000000" w:rsidR="00000000" w:rsidRPr="00000000">
            <w:rPr>
              <w:rtl w:val="0"/>
            </w:rPr>
          </w:r>
        </w:p>
        <w:p w:rsidR="00000000" w:rsidDel="00000000" w:rsidP="00000000" w:rsidRDefault="00000000" w:rsidRPr="00000000" w14:paraId="00000029">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12000"/>
            </w:tabs>
            <w:spacing w:after="0" w:before="60" w:line="240" w:lineRule="auto"/>
            <w:ind w:left="0" w:right="0" w:firstLine="0"/>
            <w:jc w:val="left"/>
            <w:rPr/>
          </w:pPr>
          <w:hyperlink w:anchor="_heading=h.7ck6xpxbota5">
            <w:r w:rsidDel="00000000" w:rsidR="00000000" w:rsidRPr="00000000">
              <w:rPr>
                <w:rtl w:val="0"/>
              </w:rPr>
              <w:t xml:space="preserve">Ilustración 5. Fiat Fiorino Cargo [8].</w:t>
              <w:tab/>
              <w:t xml:space="preserve">9</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A">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12000"/>
        </w:tabs>
        <w:spacing w:after="0" w:before="60" w:line="240" w:lineRule="auto"/>
        <w:ind w:left="0" w:right="0" w:firstLine="0"/>
        <w:jc w:val="left"/>
        <w:rPr/>
      </w:pPr>
      <w:r w:rsidDel="00000000" w:rsidR="00000000" w:rsidRPr="00000000">
        <w:rPr>
          <w:rtl w:val="0"/>
        </w:rPr>
      </w:r>
    </w:p>
    <w:p w:rsidR="00000000" w:rsidDel="00000000" w:rsidP="00000000" w:rsidRDefault="00000000" w:rsidRPr="00000000" w14:paraId="0000002B">
      <w:pPr>
        <w:rPr/>
      </w:pPr>
      <w:r w:rsidDel="00000000" w:rsidR="00000000" w:rsidRPr="00000000">
        <w:br w:type="page"/>
      </w:r>
      <w:r w:rsidDel="00000000" w:rsidR="00000000" w:rsidRPr="00000000">
        <w:rPr>
          <w:rtl w:val="0"/>
        </w:rPr>
      </w:r>
    </w:p>
    <w:p w:rsidR="00000000" w:rsidDel="00000000" w:rsidP="00000000" w:rsidRDefault="00000000" w:rsidRPr="00000000" w14:paraId="0000002C">
      <w:pPr>
        <w:pStyle w:val="Heading1"/>
        <w:numPr>
          <w:ilvl w:val="0"/>
          <w:numId w:val="2"/>
        </w:numPr>
        <w:ind w:left="720" w:hanging="360"/>
        <w:rPr/>
      </w:pPr>
      <w:bookmarkStart w:colFirst="0" w:colLast="0" w:name="_heading=h.lnxbz9" w:id="13"/>
      <w:bookmarkEnd w:id="13"/>
      <w:r w:rsidDel="00000000" w:rsidR="00000000" w:rsidRPr="00000000">
        <w:rPr>
          <w:rtl w:val="0"/>
        </w:rPr>
        <w:t xml:space="preserve">Introducción</w:t>
      </w:r>
    </w:p>
    <w:p w:rsidR="00000000" w:rsidDel="00000000" w:rsidP="00000000" w:rsidRDefault="00000000" w:rsidRPr="00000000" w14:paraId="0000002D">
      <w:pPr>
        <w:ind w:firstLine="360"/>
        <w:rPr/>
      </w:pPr>
      <w:r w:rsidDel="00000000" w:rsidR="00000000" w:rsidRPr="00000000">
        <w:rPr>
          <w:rtl w:val="0"/>
        </w:rPr>
        <w:t xml:space="preserve">El objetivo de este trabajo es la preparación de un conjunto de datos (en adelante, </w:t>
      </w:r>
      <w:r w:rsidDel="00000000" w:rsidR="00000000" w:rsidRPr="00000000">
        <w:rPr>
          <w:i w:val="1"/>
          <w:rtl w:val="0"/>
        </w:rPr>
        <w:t xml:space="preserve">dataset</w:t>
      </w:r>
      <w:r w:rsidDel="00000000" w:rsidR="00000000" w:rsidRPr="00000000">
        <w:rPr>
          <w:rtl w:val="0"/>
        </w:rPr>
        <w:t xml:space="preserve">) válido que se utilizará en el proceso de entrenamiento de una red neuronal convolucional destinada al reconocimiento y la clasificación de vehículos. Concretamente, queremos dividir los vehículos detectados en las siguientes clases: moto (M), coche (C), furgoneta ligera (FL), furgoneta pesada (FP), autobús, (A), camión ligero (CL), camión pesado (CP) y camión pesado articulado (CPA).</w:t>
      </w:r>
    </w:p>
    <w:p w:rsidR="00000000" w:rsidDel="00000000" w:rsidP="00000000" w:rsidRDefault="00000000" w:rsidRPr="00000000" w14:paraId="0000002E">
      <w:pPr>
        <w:ind w:firstLine="360"/>
        <w:rPr/>
      </w:pPr>
      <w:r w:rsidDel="00000000" w:rsidR="00000000" w:rsidRPr="00000000">
        <w:rPr>
          <w:rtl w:val="0"/>
        </w:rPr>
        <w:t xml:space="preserve">El preprocesamiento de los datos es una fase crucial a la hora de obtener un buen modelo. Si los datos son incorrectos o están incompletos, el modelo no será capaz de aprender correctamente.</w:t>
      </w:r>
    </w:p>
    <w:p w:rsidR="00000000" w:rsidDel="00000000" w:rsidP="00000000" w:rsidRDefault="00000000" w:rsidRPr="00000000" w14:paraId="0000002F">
      <w:pPr>
        <w:ind w:firstLine="360"/>
        <w:rPr>
          <w:u w:val="single"/>
        </w:rPr>
      </w:pPr>
      <w:r w:rsidDel="00000000" w:rsidR="00000000" w:rsidRPr="00000000">
        <w:rPr>
          <w:rtl w:val="0"/>
        </w:rPr>
        <w:t xml:space="preserve">En este trabajo, se procederá al etiquetado, limpieza y análisis de los datos.</w:t>
      </w:r>
      <w:r w:rsidDel="00000000" w:rsidR="00000000" w:rsidRPr="00000000">
        <w:rPr>
          <w:rtl w:val="0"/>
        </w:rPr>
      </w:r>
    </w:p>
    <w:p w:rsidR="00000000" w:rsidDel="00000000" w:rsidP="00000000" w:rsidRDefault="00000000" w:rsidRPr="00000000" w14:paraId="00000030">
      <w:pPr>
        <w:pStyle w:val="Heading1"/>
        <w:numPr>
          <w:ilvl w:val="0"/>
          <w:numId w:val="2"/>
        </w:numPr>
        <w:ind w:left="720" w:hanging="360"/>
        <w:rPr/>
      </w:pPr>
      <w:bookmarkStart w:colFirst="0" w:colLast="0" w:name="_heading=h.35nkun2" w:id="14"/>
      <w:bookmarkEnd w:id="14"/>
      <w:r w:rsidDel="00000000" w:rsidR="00000000" w:rsidRPr="00000000">
        <w:rPr>
          <w:rtl w:val="0"/>
        </w:rPr>
        <w:t xml:space="preserve">Marco teórico</w:t>
      </w:r>
    </w:p>
    <w:p w:rsidR="00000000" w:rsidDel="00000000" w:rsidP="00000000" w:rsidRDefault="00000000" w:rsidRPr="00000000" w14:paraId="00000031">
      <w:pPr>
        <w:pStyle w:val="Heading2"/>
        <w:numPr>
          <w:ilvl w:val="1"/>
          <w:numId w:val="2"/>
        </w:numPr>
        <w:ind w:left="1440" w:hanging="360"/>
        <w:rPr/>
      </w:pPr>
      <w:bookmarkStart w:colFirst="0" w:colLast="0" w:name="_heading=h.xv4dm37auykb" w:id="15"/>
      <w:bookmarkEnd w:id="15"/>
      <w:r w:rsidDel="00000000" w:rsidR="00000000" w:rsidRPr="00000000">
        <w:rPr>
          <w:rtl w:val="0"/>
        </w:rPr>
        <w:t xml:space="preserve">Aprendizaje supervisado</w:t>
      </w:r>
    </w:p>
    <w:p w:rsidR="00000000" w:rsidDel="00000000" w:rsidP="00000000" w:rsidRDefault="00000000" w:rsidRPr="00000000" w14:paraId="00000032">
      <w:pPr>
        <w:rPr/>
      </w:pPr>
      <w:r w:rsidDel="00000000" w:rsidR="00000000" w:rsidRPr="00000000">
        <w:rPr>
          <w:rtl w:val="0"/>
        </w:rPr>
        <w:t xml:space="preserve">Existen numerosas técnicas de aprendizaje profundo o </w:t>
      </w:r>
      <w:r w:rsidDel="00000000" w:rsidR="00000000" w:rsidRPr="00000000">
        <w:rPr>
          <w:i w:val="1"/>
          <w:rtl w:val="0"/>
        </w:rPr>
        <w:t xml:space="preserve">deep learning</w:t>
      </w:r>
      <w:r w:rsidDel="00000000" w:rsidR="00000000" w:rsidRPr="00000000">
        <w:rPr>
          <w:rtl w:val="0"/>
        </w:rPr>
        <w:t xml:space="preserve">. Estas se pueden dividir en aprendizaje supervisado o no supervisado. La característica definitoria del aprendizaje supervisado es que recibe como entrada </w:t>
      </w:r>
      <w:r w:rsidDel="00000000" w:rsidR="00000000" w:rsidRPr="00000000">
        <w:rPr>
          <w:i w:val="1"/>
          <w:rtl w:val="0"/>
        </w:rPr>
        <w:t xml:space="preserve">dataset</w:t>
      </w:r>
      <w:r w:rsidDel="00000000" w:rsidR="00000000" w:rsidRPr="00000000">
        <w:rPr>
          <w:rtl w:val="0"/>
        </w:rPr>
        <w:t xml:space="preserve"> que llevan asociados una salida esperada. El modelo debe aprender los patrones necesarios para que sus predicciones se ajusten a dicha salida esperada. Por el contrario, en el aprendizaje no supervisado, no se dispone de una salida esperada, si no que el modelo aprende patrones y características presentes en los datos, pero estos patrones no están “predefinidos”, los datos no están etiquetados [1].</w:t>
      </w:r>
    </w:p>
    <w:p w:rsidR="00000000" w:rsidDel="00000000" w:rsidP="00000000" w:rsidRDefault="00000000" w:rsidRPr="00000000" w14:paraId="00000033">
      <w:pPr>
        <w:rPr/>
      </w:pPr>
      <w:r w:rsidDel="00000000" w:rsidR="00000000" w:rsidRPr="00000000">
        <w:rPr>
          <w:rtl w:val="0"/>
        </w:rPr>
        <w:t xml:space="preserve">Muchas veces, las etiquetas asociadas a los datos en el aprendizaje supervisado se refieren a ciertas clases en las que se quieren clasificar los datos de entrada. Esto se denominan problemas de clasificación, como es el caso del nuestro.</w:t>
      </w:r>
    </w:p>
    <w:p w:rsidR="00000000" w:rsidDel="00000000" w:rsidP="00000000" w:rsidRDefault="00000000" w:rsidRPr="00000000" w14:paraId="00000034">
      <w:pPr>
        <w:rPr/>
      </w:pPr>
      <w:r w:rsidDel="00000000" w:rsidR="00000000" w:rsidRPr="00000000">
        <w:rPr>
          <w:rtl w:val="0"/>
        </w:rPr>
        <w:t xml:space="preserve">Utilizaremos una red neuronal convolucional (CNN, por sus siglas en inglés), que entra dentro de la categoría del aprendizaje supervisado.</w:t>
      </w:r>
    </w:p>
    <w:p w:rsidR="00000000" w:rsidDel="00000000" w:rsidP="00000000" w:rsidRDefault="00000000" w:rsidRPr="00000000" w14:paraId="00000035">
      <w:pPr>
        <w:pStyle w:val="Heading2"/>
        <w:numPr>
          <w:ilvl w:val="1"/>
          <w:numId w:val="2"/>
        </w:numPr>
        <w:rPr>
          <w:u w:val="none"/>
        </w:rPr>
      </w:pPr>
      <w:bookmarkStart w:colFirst="0" w:colLast="0" w:name="_heading=h.hlm1n2n9ohxm" w:id="16"/>
      <w:bookmarkEnd w:id="16"/>
      <w:r w:rsidDel="00000000" w:rsidR="00000000" w:rsidRPr="00000000">
        <w:rPr>
          <w:rtl w:val="0"/>
        </w:rPr>
        <w:t xml:space="preserve">Redes neuronales convolucionales</w:t>
      </w:r>
    </w:p>
    <w:p w:rsidR="00000000" w:rsidDel="00000000" w:rsidP="00000000" w:rsidRDefault="00000000" w:rsidRPr="00000000" w14:paraId="00000036">
      <w:pPr>
        <w:rPr/>
      </w:pPr>
      <w:r w:rsidDel="00000000" w:rsidR="00000000" w:rsidRPr="00000000">
        <w:rPr>
          <w:rtl w:val="0"/>
        </w:rPr>
        <w:t xml:space="preserve">Este tipo de modelos tiene un rendimiento superior a otros a la hora de procesar imágenes o entradas de audio [2], motivo por el cual lo hemos escogido para esta tarea.</w:t>
      </w:r>
    </w:p>
    <w:p w:rsidR="00000000" w:rsidDel="00000000" w:rsidP="00000000" w:rsidRDefault="00000000" w:rsidRPr="00000000" w14:paraId="00000037">
      <w:pPr>
        <w:rPr/>
      </w:pPr>
      <w:r w:rsidDel="00000000" w:rsidR="00000000" w:rsidRPr="00000000">
        <w:rPr>
          <w:rtl w:val="0"/>
        </w:rPr>
        <w:t xml:space="preserve">Las redes neuronales se componen de capas de nodos que están conectados unos a otros. La red recibe como entrada los valores numéricos asociados a cada píxel en una imagen. Las CNNs tienen al menos una capa convolucional y una capa totalmente conectada como capa final, pudiendo tener más capas convolucionales intermedias, así como capas de agrupación [2].</w:t>
      </w:r>
    </w:p>
    <w:p w:rsidR="00000000" w:rsidDel="00000000" w:rsidP="00000000" w:rsidRDefault="00000000" w:rsidRPr="00000000" w14:paraId="00000038">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single"/>
          <w:shd w:fill="auto" w:val="clear"/>
          <w:vertAlign w:val="baseline"/>
          <w:rtl w:val="0"/>
        </w:rPr>
        <w:t xml:space="preserve">Capa convolucional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se trata de un filtro o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kernel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que recorre partes de la imagen, y determina si una característica (línea, curva, textura…) existe o no en ese subconjunto de píxeles. El filtro es una matriz, y dependiendo de los valores o pesos que tenga, detectará una característica u otra. El resultado de pasar la imagen por este filtro es una matriz que representa ciertas características de la imagen. En la primera capa se detectarán elementos pequeños y, con cada capa adicional, la red será capaz de detectar características mayores o más abstractas.</w:t>
      </w:r>
    </w:p>
    <w:p w:rsidR="00000000" w:rsidDel="00000000" w:rsidP="00000000" w:rsidRDefault="00000000" w:rsidRPr="00000000" w14:paraId="00000039">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single"/>
          <w:shd w:fill="auto" w:val="clear"/>
          <w:vertAlign w:val="baseline"/>
          <w:rtl w:val="0"/>
        </w:rPr>
        <w:t xml:space="preserve">Capa de agrupación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su función es reducir la dimensionalidad del problema. No siempre están presentes. También utiliza un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kernel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como la capa convolucional, pero en este caso no tiene pesos asociados, si no que representa una función de agregación; por ejemplo, seleccionar el píxel con el valor más alto.</w:t>
      </w:r>
    </w:p>
    <w:p w:rsidR="00000000" w:rsidDel="00000000" w:rsidP="00000000" w:rsidRDefault="00000000" w:rsidRPr="00000000" w14:paraId="0000003A">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single"/>
          <w:shd w:fill="auto" w:val="clear"/>
          <w:vertAlign w:val="baseline"/>
          <w:rtl w:val="0"/>
        </w:rPr>
        <w:t xml:space="preserve">Capa totalmente conectada</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la última capa siempre estará totalmente conectada; es decir, cada nodo de esta capa está directamente conectado a un nodo de la capa anterior. De esta forma la salida de la red tendrá en cuenta todas las características extraídas en las capas anteriores.</w:t>
      </w:r>
    </w:p>
    <w:p w:rsidR="00000000" w:rsidDel="00000000" w:rsidP="00000000" w:rsidRDefault="00000000" w:rsidRPr="00000000" w14:paraId="0000003B">
      <w:pPr>
        <w:ind w:firstLine="0"/>
        <w:rPr/>
      </w:pPr>
      <w:r w:rsidDel="00000000" w:rsidR="00000000" w:rsidRPr="00000000">
        <w:rPr>
          <w:rtl w:val="0"/>
        </w:rPr>
      </w:r>
    </w:p>
    <w:p w:rsidR="00000000" w:rsidDel="00000000" w:rsidP="00000000" w:rsidRDefault="00000000" w:rsidRPr="00000000" w14:paraId="0000003C">
      <w:pPr>
        <w:keepNext w:val="1"/>
        <w:ind w:firstLine="0"/>
        <w:jc w:val="center"/>
        <w:rPr/>
      </w:pPr>
      <w:r w:rsidDel="00000000" w:rsidR="00000000" w:rsidRPr="00000000">
        <w:rPr/>
        <w:drawing>
          <wp:inline distB="0" distT="0" distL="0" distR="0">
            <wp:extent cx="4036997" cy="1427329"/>
            <wp:effectExtent b="0" l="0" r="0" t="0"/>
            <wp:docPr id="9" name="image3.jpg"/>
            <a:graphic>
              <a:graphicData uri="http://schemas.openxmlformats.org/drawingml/2006/picture">
                <pic:pic>
                  <pic:nvPicPr>
                    <pic:cNvPr id="0" name="image3.jpg"/>
                    <pic:cNvPicPr preferRelativeResize="0"/>
                  </pic:nvPicPr>
                  <pic:blipFill>
                    <a:blip r:embed="rId10"/>
                    <a:srcRect b="9677" l="2366" r="4594" t="6068"/>
                    <a:stretch>
                      <a:fillRect/>
                    </a:stretch>
                  </pic:blipFill>
                  <pic:spPr>
                    <a:xfrm>
                      <a:off x="0" y="0"/>
                      <a:ext cx="4036997" cy="1427329"/>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pStyle w:val="Heading5"/>
        <w:rPr/>
      </w:pPr>
      <w:bookmarkStart w:colFirst="0" w:colLast="0" w:name="_heading=h.rzmllu4du7h1" w:id="17"/>
      <w:bookmarkEnd w:id="17"/>
      <w:r w:rsidDel="00000000" w:rsidR="00000000" w:rsidRPr="00000000">
        <w:rPr>
          <w:rtl w:val="0"/>
        </w:rPr>
        <w:t xml:space="preserve">Ilustración 1. Estructura de una red neuronal convolucional [1].</w:t>
      </w:r>
    </w:p>
    <w:p w:rsidR="00000000" w:rsidDel="00000000" w:rsidP="00000000" w:rsidRDefault="00000000" w:rsidRPr="00000000" w14:paraId="0000003E">
      <w:pPr>
        <w:pStyle w:val="Heading2"/>
        <w:numPr>
          <w:ilvl w:val="1"/>
          <w:numId w:val="2"/>
        </w:numPr>
        <w:ind w:left="1440" w:hanging="360"/>
        <w:rPr/>
      </w:pPr>
      <w:bookmarkStart w:colFirst="0" w:colLast="0" w:name="_heading=h.nrbjujjiilzv" w:id="18"/>
      <w:bookmarkEnd w:id="18"/>
      <w:r w:rsidDel="00000000" w:rsidR="00000000" w:rsidRPr="00000000">
        <w:rPr>
          <w:rtl w:val="0"/>
        </w:rPr>
        <w:t xml:space="preserve">YOLOv8</w:t>
      </w:r>
    </w:p>
    <w:p w:rsidR="00000000" w:rsidDel="00000000" w:rsidP="00000000" w:rsidRDefault="00000000" w:rsidRPr="00000000" w14:paraId="0000003F">
      <w:pPr>
        <w:rPr/>
      </w:pPr>
      <w:r w:rsidDel="00000000" w:rsidR="00000000" w:rsidRPr="00000000">
        <w:rPr>
          <w:rtl w:val="0"/>
        </w:rPr>
        <w:t xml:space="preserve">Utilizaremos la arquitectura YOLOv8, de la serie </w:t>
      </w:r>
      <w:r w:rsidDel="00000000" w:rsidR="00000000" w:rsidRPr="00000000">
        <w:rPr>
          <w:i w:val="1"/>
          <w:rtl w:val="0"/>
        </w:rPr>
        <w:t xml:space="preserve">You Only Look Once</w:t>
      </w:r>
      <w:r w:rsidDel="00000000" w:rsidR="00000000" w:rsidRPr="00000000">
        <w:rPr>
          <w:rtl w:val="0"/>
        </w:rPr>
        <w:t xml:space="preserve">. Esta arquitectura se utiliza para detectar objetos en imágenes en tiempo real, y destaca por su velocidad. Es capaz de realizar tareas de detección, clasificación, segmentación y detección de poses [3].</w:t>
      </w:r>
    </w:p>
    <w:p w:rsidR="00000000" w:rsidDel="00000000" w:rsidP="00000000" w:rsidRDefault="00000000" w:rsidRPr="00000000" w14:paraId="00000040">
      <w:pPr>
        <w:pStyle w:val="Heading2"/>
        <w:numPr>
          <w:ilvl w:val="1"/>
          <w:numId w:val="2"/>
        </w:numPr>
        <w:ind w:left="1440" w:hanging="360"/>
        <w:rPr/>
      </w:pPr>
      <w:bookmarkStart w:colFirst="0" w:colLast="0" w:name="_heading=h.g7zciy2dbyht" w:id="19"/>
      <w:bookmarkEnd w:id="19"/>
      <w:r w:rsidDel="00000000" w:rsidR="00000000" w:rsidRPr="00000000">
        <w:rPr>
          <w:rtl w:val="0"/>
        </w:rPr>
        <w:t xml:space="preserve">Preprocesamiento de datos</w:t>
      </w:r>
    </w:p>
    <w:p w:rsidR="00000000" w:rsidDel="00000000" w:rsidP="00000000" w:rsidRDefault="00000000" w:rsidRPr="00000000" w14:paraId="00000041">
      <w:pPr>
        <w:rPr/>
      </w:pPr>
      <w:r w:rsidDel="00000000" w:rsidR="00000000" w:rsidRPr="00000000">
        <w:rPr>
          <w:rtl w:val="0"/>
        </w:rPr>
        <w:t xml:space="preserve">El preprocesamiento de datos se refiere a la fase previa al entrenamiento de la red. En esta fase se decide qué datos de entrada se utilizarán en el entrenamiento. También es recomendable realizar un análisis de los datos. Los datos incluyen las imágenes y sus etiquetas.</w:t>
      </w:r>
    </w:p>
    <w:p w:rsidR="00000000" w:rsidDel="00000000" w:rsidP="00000000" w:rsidRDefault="00000000" w:rsidRPr="00000000" w14:paraId="00000042">
      <w:pPr>
        <w:rPr/>
      </w:pPr>
      <w:r w:rsidDel="00000000" w:rsidR="00000000" w:rsidRPr="00000000">
        <w:rPr>
          <w:rtl w:val="0"/>
        </w:rPr>
        <w:t xml:space="preserve">Dentro del preprocesamiento de datos entran el perfilado, limpieza, reducción, transformación, enriquecimiento y validación de los datos [4]:</w:t>
      </w:r>
    </w:p>
    <w:p w:rsidR="00000000" w:rsidDel="00000000" w:rsidP="00000000" w:rsidRDefault="00000000" w:rsidRPr="00000000" w14:paraId="00000043">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El </w:t>
      </w:r>
      <w:r w:rsidDel="00000000" w:rsidR="00000000" w:rsidRPr="00000000">
        <w:rPr>
          <w:rFonts w:ascii="Times New Roman" w:cs="Times New Roman" w:eastAsia="Times New Roman" w:hAnsi="Times New Roman"/>
          <w:b w:val="0"/>
          <w:i w:val="0"/>
          <w:smallCaps w:val="0"/>
          <w:strike w:val="0"/>
          <w:color w:val="000000"/>
          <w:sz w:val="24"/>
          <w:szCs w:val="24"/>
          <w:u w:val="single"/>
          <w:shd w:fill="auto" w:val="clear"/>
          <w:vertAlign w:val="baseline"/>
          <w:rtl w:val="0"/>
        </w:rPr>
        <w:t xml:space="preserve">perfilado</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 datos se refiere a la obtención de estadísticas que ayudan a comprender la estructura y la calidad de los datos.</w:t>
      </w:r>
    </w:p>
    <w:p w:rsidR="00000000" w:rsidDel="00000000" w:rsidP="00000000" w:rsidRDefault="00000000" w:rsidRPr="00000000" w14:paraId="00000044">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La </w:t>
      </w:r>
      <w:r w:rsidDel="00000000" w:rsidR="00000000" w:rsidRPr="00000000">
        <w:rPr>
          <w:rFonts w:ascii="Times New Roman" w:cs="Times New Roman" w:eastAsia="Times New Roman" w:hAnsi="Times New Roman"/>
          <w:b w:val="0"/>
          <w:i w:val="0"/>
          <w:smallCaps w:val="0"/>
          <w:strike w:val="0"/>
          <w:color w:val="000000"/>
          <w:sz w:val="24"/>
          <w:szCs w:val="24"/>
          <w:u w:val="single"/>
          <w:shd w:fill="auto" w:val="clear"/>
          <w:vertAlign w:val="baseline"/>
          <w:rtl w:val="0"/>
        </w:rPr>
        <w:t xml:space="preserve">limpieza</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 datos consiste en corregir o eliminar datos incorrectos, inexactos, duplicados o corruptos que podrían introducir ruido en el modelo.</w:t>
      </w:r>
    </w:p>
    <w:p w:rsidR="00000000" w:rsidDel="00000000" w:rsidP="00000000" w:rsidRDefault="00000000" w:rsidRPr="00000000" w14:paraId="00000045">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La </w:t>
      </w:r>
      <w:r w:rsidDel="00000000" w:rsidR="00000000" w:rsidRPr="00000000">
        <w:rPr>
          <w:rFonts w:ascii="Times New Roman" w:cs="Times New Roman" w:eastAsia="Times New Roman" w:hAnsi="Times New Roman"/>
          <w:b w:val="0"/>
          <w:i w:val="0"/>
          <w:smallCaps w:val="0"/>
          <w:strike w:val="0"/>
          <w:color w:val="000000"/>
          <w:sz w:val="24"/>
          <w:szCs w:val="24"/>
          <w:u w:val="single"/>
          <w:shd w:fill="auto" w:val="clear"/>
          <w:vertAlign w:val="baseline"/>
          <w:rtl w:val="0"/>
        </w:rPr>
        <w:t xml:space="preserve">reducción</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 datos consiste en la eliminación controlada de datos con el objetivo de reducir el volumen, pero manteniendo resultados suficientemente parecidos.</w:t>
      </w:r>
    </w:p>
    <w:p w:rsidR="00000000" w:rsidDel="00000000" w:rsidP="00000000" w:rsidRDefault="00000000" w:rsidRPr="00000000" w14:paraId="00000046">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La </w:t>
      </w:r>
      <w:r w:rsidDel="00000000" w:rsidR="00000000" w:rsidRPr="00000000">
        <w:rPr>
          <w:rFonts w:ascii="Times New Roman" w:cs="Times New Roman" w:eastAsia="Times New Roman" w:hAnsi="Times New Roman"/>
          <w:b w:val="0"/>
          <w:i w:val="0"/>
          <w:smallCaps w:val="0"/>
          <w:strike w:val="0"/>
          <w:color w:val="000000"/>
          <w:sz w:val="24"/>
          <w:szCs w:val="24"/>
          <w:u w:val="single"/>
          <w:shd w:fill="auto" w:val="clear"/>
          <w:vertAlign w:val="baseline"/>
          <w:rtl w:val="0"/>
        </w:rPr>
        <w:t xml:space="preserve">transformación</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 datos consiste en modificar o extraer nuevos datos que pueden ser beneficiosos según el problema.</w:t>
      </w:r>
    </w:p>
    <w:p w:rsidR="00000000" w:rsidDel="00000000" w:rsidP="00000000" w:rsidRDefault="00000000" w:rsidRPr="00000000" w14:paraId="00000047">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En el </w:t>
      </w:r>
      <w:r w:rsidDel="00000000" w:rsidR="00000000" w:rsidRPr="00000000">
        <w:rPr>
          <w:rFonts w:ascii="Times New Roman" w:cs="Times New Roman" w:eastAsia="Times New Roman" w:hAnsi="Times New Roman"/>
          <w:b w:val="0"/>
          <w:i w:val="0"/>
          <w:smallCaps w:val="0"/>
          <w:strike w:val="0"/>
          <w:color w:val="000000"/>
          <w:sz w:val="24"/>
          <w:szCs w:val="24"/>
          <w:u w:val="single"/>
          <w:shd w:fill="auto" w:val="clear"/>
          <w:vertAlign w:val="baseline"/>
          <w:rtl w:val="0"/>
        </w:rPr>
        <w:t xml:space="preserve">enriquecimiento</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 añaden datos provenientes de otras fuentes, o bien derivados de los datos originales. El aumento de datos entraría en esta fase.</w:t>
      </w:r>
    </w:p>
    <w:p w:rsidR="00000000" w:rsidDel="00000000" w:rsidP="00000000" w:rsidRDefault="00000000" w:rsidRPr="00000000" w14:paraId="00000048">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La </w:t>
      </w:r>
      <w:r w:rsidDel="00000000" w:rsidR="00000000" w:rsidRPr="00000000">
        <w:rPr>
          <w:rFonts w:ascii="Times New Roman" w:cs="Times New Roman" w:eastAsia="Times New Roman" w:hAnsi="Times New Roman"/>
          <w:b w:val="0"/>
          <w:i w:val="0"/>
          <w:smallCaps w:val="0"/>
          <w:strike w:val="0"/>
          <w:color w:val="000000"/>
          <w:sz w:val="24"/>
          <w:szCs w:val="24"/>
          <w:u w:val="single"/>
          <w:shd w:fill="auto" w:val="clear"/>
          <w:vertAlign w:val="baseline"/>
          <w:rtl w:val="0"/>
        </w:rPr>
        <w:t xml:space="preserve">validación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comprueba que los datos cumplen ciertos criterios específicos, garantizando que sean completos, precisos y confiables.</w:t>
      </w:r>
    </w:p>
    <w:p w:rsidR="00000000" w:rsidDel="00000000" w:rsidP="00000000" w:rsidRDefault="00000000" w:rsidRPr="00000000" w14:paraId="00000049">
      <w:pPr>
        <w:ind w:firstLine="0"/>
        <w:rPr/>
      </w:pPr>
      <w:r w:rsidDel="00000000" w:rsidR="00000000" w:rsidRPr="00000000">
        <w:rPr>
          <w:rtl w:val="0"/>
        </w:rPr>
        <w:t xml:space="preserve">El preprocesamiento es una fase crucial en el desarrollo de modelos de aprendizaje automático, y tiene un impacto muy alto en la calidad y precisión de los resultados finales.</w:t>
      </w:r>
    </w:p>
    <w:p w:rsidR="00000000" w:rsidDel="00000000" w:rsidP="00000000" w:rsidRDefault="00000000" w:rsidRPr="00000000" w14:paraId="0000004A">
      <w:pPr>
        <w:pStyle w:val="Heading2"/>
        <w:numPr>
          <w:ilvl w:val="1"/>
          <w:numId w:val="2"/>
        </w:numPr>
        <w:ind w:left="1440" w:hanging="360"/>
        <w:rPr/>
      </w:pPr>
      <w:bookmarkStart w:colFirst="0" w:colLast="0" w:name="_heading=h.bo4ugoefsevq" w:id="20"/>
      <w:bookmarkEnd w:id="20"/>
      <w:r w:rsidDel="00000000" w:rsidR="00000000" w:rsidRPr="00000000">
        <w:rPr>
          <w:rtl w:val="0"/>
        </w:rPr>
        <w:t xml:space="preserve">Requisitos de un buen dataset</w:t>
      </w:r>
    </w:p>
    <w:p w:rsidR="00000000" w:rsidDel="00000000" w:rsidP="00000000" w:rsidRDefault="00000000" w:rsidRPr="00000000" w14:paraId="0000004B">
      <w:pPr>
        <w:rPr/>
      </w:pPr>
      <w:r w:rsidDel="00000000" w:rsidR="00000000" w:rsidRPr="00000000">
        <w:rPr>
          <w:rtl w:val="0"/>
        </w:rPr>
        <w:t xml:space="preserve">A continuación, se describen las características básicas que debe tener un </w:t>
      </w:r>
      <w:r w:rsidDel="00000000" w:rsidR="00000000" w:rsidRPr="00000000">
        <w:rPr>
          <w:i w:val="1"/>
          <w:rtl w:val="0"/>
        </w:rPr>
        <w:t xml:space="preserve">dataset</w:t>
      </w:r>
      <w:r w:rsidDel="00000000" w:rsidR="00000000" w:rsidRPr="00000000">
        <w:rPr>
          <w:rtl w:val="0"/>
        </w:rPr>
        <w:t xml:space="preserve"> para obtener buenos resultados en el entrenamiento:</w:t>
      </w:r>
    </w:p>
    <w:p w:rsidR="00000000" w:rsidDel="00000000" w:rsidP="00000000" w:rsidRDefault="00000000" w:rsidRPr="00000000" w14:paraId="0000004C">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single"/>
          <w:shd w:fill="auto" w:val="clear"/>
          <w:vertAlign w:val="baseline"/>
          <w:rtl w:val="0"/>
        </w:rPr>
        <w:t xml:space="preserve">Diversidad y representatividad</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deben existir datos que representen las máximas situaciones posibles que podrían darse. Por ejemplo, si es posible que el modelo reciba imágenes tomadas de día y de noche, debe haber suficientes ejemplos de los dos casos en el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dataset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4D">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single"/>
          <w:shd w:fill="auto" w:val="clear"/>
          <w:vertAlign w:val="baseline"/>
          <w:rtl w:val="0"/>
        </w:rPr>
        <w:t xml:space="preserve">Tamaño adecuado</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debe haber suficientes datos. Un número aceptable suele ser entre 1000 y 10.000 imágenes.</w:t>
      </w:r>
    </w:p>
    <w:p w:rsidR="00000000" w:rsidDel="00000000" w:rsidP="00000000" w:rsidRDefault="00000000" w:rsidRPr="00000000" w14:paraId="0000004E">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single"/>
          <w:shd w:fill="auto" w:val="clear"/>
          <w:vertAlign w:val="baseline"/>
          <w:rtl w:val="0"/>
        </w:rPr>
        <w:t xml:space="preserve">Equilibrio de clases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cada clase debe tener un número similar de ejemplos.</w:t>
      </w:r>
    </w:p>
    <w:p w:rsidR="00000000" w:rsidDel="00000000" w:rsidP="00000000" w:rsidRDefault="00000000" w:rsidRPr="00000000" w14:paraId="0000004F">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single"/>
          <w:shd w:fill="auto" w:val="clear"/>
          <w:vertAlign w:val="baseline"/>
          <w:rtl w:val="0"/>
        </w:rPr>
        <w:t xml:space="preserve">Etiquetado preciso</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las etiquetas asociadas a cada imagen deben ser precisas y consistentes.</w:t>
      </w:r>
    </w:p>
    <w:p w:rsidR="00000000" w:rsidDel="00000000" w:rsidP="00000000" w:rsidRDefault="00000000" w:rsidRPr="00000000" w14:paraId="00000050">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single"/>
          <w:shd w:fill="auto" w:val="clear"/>
          <w:vertAlign w:val="baseline"/>
          <w:rtl w:val="0"/>
        </w:rPr>
        <w:t xml:space="preserve">Buena calidad de imagen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la resolución de la imagen debe ser aceptablemente alta.</w:t>
      </w:r>
      <w:r w:rsidDel="00000000" w:rsidR="00000000" w:rsidRPr="00000000">
        <w:rPr>
          <w:rtl w:val="0"/>
        </w:rPr>
      </w:r>
    </w:p>
    <w:p w:rsidR="00000000" w:rsidDel="00000000" w:rsidP="00000000" w:rsidRDefault="00000000" w:rsidRPr="00000000" w14:paraId="00000051">
      <w:pPr>
        <w:pStyle w:val="Heading1"/>
        <w:numPr>
          <w:ilvl w:val="0"/>
          <w:numId w:val="2"/>
        </w:numPr>
        <w:ind w:left="720" w:hanging="360"/>
        <w:rPr/>
      </w:pPr>
      <w:bookmarkStart w:colFirst="0" w:colLast="0" w:name="_heading=h.1ksv4uv" w:id="21"/>
      <w:bookmarkEnd w:id="21"/>
      <w:r w:rsidDel="00000000" w:rsidR="00000000" w:rsidRPr="00000000">
        <w:rPr>
          <w:rtl w:val="0"/>
        </w:rPr>
        <w:t xml:space="preserve">Creación y etiquetado del conjunto de datos</w:t>
      </w:r>
    </w:p>
    <w:p w:rsidR="00000000" w:rsidDel="00000000" w:rsidP="00000000" w:rsidRDefault="00000000" w:rsidRPr="00000000" w14:paraId="00000052">
      <w:pPr>
        <w:pStyle w:val="Heading2"/>
        <w:numPr>
          <w:ilvl w:val="1"/>
          <w:numId w:val="2"/>
        </w:numPr>
        <w:ind w:left="1440" w:hanging="360"/>
      </w:pPr>
      <w:bookmarkStart w:colFirst="0" w:colLast="0" w:name="_heading=h.36yhvyy837bp" w:id="22"/>
      <w:bookmarkEnd w:id="22"/>
      <w:r w:rsidDel="00000000" w:rsidR="00000000" w:rsidRPr="00000000">
        <w:rPr>
          <w:rtl w:val="0"/>
        </w:rPr>
        <w:t xml:space="preserve">Definición de clases</w:t>
      </w:r>
      <w:r w:rsidDel="00000000" w:rsidR="00000000" w:rsidRPr="00000000">
        <w:rPr>
          <w:rtl w:val="0"/>
        </w:rPr>
      </w:r>
    </w:p>
    <w:p w:rsidR="00000000" w:rsidDel="00000000" w:rsidP="00000000" w:rsidRDefault="00000000" w:rsidRPr="00000000" w14:paraId="00000053">
      <w:pPr>
        <w:rPr/>
      </w:pPr>
      <w:r w:rsidDel="00000000" w:rsidR="00000000" w:rsidRPr="00000000">
        <w:rPr>
          <w:rtl w:val="0"/>
        </w:rPr>
        <w:t xml:space="preserve">Partimos con ventaja en este problema, dado que en un trabajo </w:t>
      </w:r>
      <w:sdt>
        <w:sdtPr>
          <w:tag w:val="goog_rdk_0"/>
        </w:sdtPr>
        <w:sdtContent>
          <w:commentRangeStart w:id="0"/>
        </w:sdtContent>
      </w:sdt>
      <w:r w:rsidDel="00000000" w:rsidR="00000000" w:rsidRPr="00000000">
        <w:rPr>
          <w:rtl w:val="0"/>
        </w:rPr>
        <w:t xml:space="preserve">anterior</w:t>
      </w:r>
      <w:commentRangeEnd w:id="0"/>
      <w:r w:rsidDel="00000000" w:rsidR="00000000" w:rsidRPr="00000000">
        <w:commentReference w:id="0"/>
      </w:r>
      <w:r w:rsidDel="00000000" w:rsidR="00000000" w:rsidRPr="00000000">
        <w:rPr>
          <w:rtl w:val="0"/>
        </w:rPr>
        <w:t xml:space="preserve">, se realizaron experimentos para obtener un modelo capaz de clasificar vehículos en las siguientes categorías:</w:t>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0: Moto (M)</w:t>
      </w:r>
    </w:p>
    <w:p w:rsidR="00000000" w:rsidDel="00000000" w:rsidP="00000000" w:rsidRDefault="00000000" w:rsidRPr="00000000" w14:paraId="00000056">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1: Coche (C)</w:t>
      </w:r>
    </w:p>
    <w:p w:rsidR="00000000" w:rsidDel="00000000" w:rsidP="00000000" w:rsidRDefault="00000000" w:rsidRPr="00000000" w14:paraId="00000057">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2: Furgoneta (F)</w:t>
      </w:r>
    </w:p>
    <w:p w:rsidR="00000000" w:rsidDel="00000000" w:rsidP="00000000" w:rsidRDefault="00000000" w:rsidRPr="00000000" w14:paraId="00000058">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3: Autobús (A)</w:t>
      </w:r>
    </w:p>
    <w:p w:rsidR="00000000" w:rsidDel="00000000" w:rsidP="00000000" w:rsidRDefault="00000000" w:rsidRPr="00000000" w14:paraId="00000059">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4: Camión ligero (CA)</w:t>
      </w:r>
    </w:p>
    <w:p w:rsidR="00000000" w:rsidDel="00000000" w:rsidP="00000000" w:rsidRDefault="00000000" w:rsidRPr="00000000" w14:paraId="0000005A">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5: Camión pesado (CP)</w:t>
      </w:r>
    </w:p>
    <w:p w:rsidR="00000000" w:rsidDel="00000000" w:rsidP="00000000" w:rsidRDefault="00000000" w:rsidRPr="00000000" w14:paraId="0000005B">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6: Camión pesado articulado (CPA)</w:t>
      </w:r>
    </w:p>
    <w:p w:rsidR="00000000" w:rsidDel="00000000" w:rsidP="00000000" w:rsidRDefault="00000000" w:rsidRPr="00000000" w14:paraId="0000005C">
      <w:pPr>
        <w:ind w:firstLine="0"/>
        <w:rPr/>
      </w:pPr>
      <w:r w:rsidDel="00000000" w:rsidR="00000000" w:rsidRPr="00000000">
        <w:rPr>
          <w:rtl w:val="0"/>
        </w:rPr>
      </w:r>
    </w:p>
    <w:p w:rsidR="00000000" w:rsidDel="00000000" w:rsidP="00000000" w:rsidRDefault="00000000" w:rsidRPr="00000000" w14:paraId="0000005D">
      <w:pPr>
        <w:rPr/>
      </w:pPr>
      <w:r w:rsidDel="00000000" w:rsidR="00000000" w:rsidRPr="00000000">
        <w:rPr>
          <w:rtl w:val="0"/>
        </w:rPr>
        <w:t xml:space="preserve">Como se puede observar, cada clase debe llevar un identificador (número entero) asociado, y cada una tiene su abreviatura.</w:t>
      </w:r>
    </w:p>
    <w:p w:rsidR="00000000" w:rsidDel="00000000" w:rsidP="00000000" w:rsidRDefault="00000000" w:rsidRPr="00000000" w14:paraId="0000005E">
      <w:pPr>
        <w:rPr/>
      </w:pPr>
      <w:r w:rsidDel="00000000" w:rsidR="00000000" w:rsidRPr="00000000">
        <w:rPr>
          <w:rtl w:val="0"/>
        </w:rPr>
        <w:t xml:space="preserve">En este trabajo, añadiremos una nueva categoría a la clasificación, dividiendo la clase “Furgoneta” en “Furgoneta ligera” y “Furgoneta pesada”.</w:t>
      </w:r>
    </w:p>
    <w:p w:rsidR="00000000" w:rsidDel="00000000" w:rsidP="00000000" w:rsidRDefault="00000000" w:rsidRPr="00000000" w14:paraId="0000005F">
      <w:pPr>
        <w:rPr/>
      </w:pPr>
      <w:r w:rsidDel="00000000" w:rsidR="00000000" w:rsidRPr="00000000">
        <w:rPr>
          <w:rtl w:val="0"/>
        </w:rPr>
      </w:r>
    </w:p>
    <w:p w:rsidR="00000000" w:rsidDel="00000000" w:rsidP="00000000" w:rsidRDefault="00000000" w:rsidRPr="00000000" w14:paraId="00000060">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0: Moto (M)</w:t>
      </w:r>
    </w:p>
    <w:p w:rsidR="00000000" w:rsidDel="00000000" w:rsidP="00000000" w:rsidRDefault="00000000" w:rsidRPr="00000000" w14:paraId="00000061">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1: Coche (C)</w:t>
      </w:r>
    </w:p>
    <w:p w:rsidR="00000000" w:rsidDel="00000000" w:rsidP="00000000" w:rsidRDefault="00000000" w:rsidRPr="00000000" w14:paraId="00000062">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2: Furgoneta ligera (FL)</w:t>
      </w:r>
    </w:p>
    <w:p w:rsidR="00000000" w:rsidDel="00000000" w:rsidP="00000000" w:rsidRDefault="00000000" w:rsidRPr="00000000" w14:paraId="00000063">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3: Furgoneta pesada (FP)</w:t>
      </w:r>
    </w:p>
    <w:p w:rsidR="00000000" w:rsidDel="00000000" w:rsidP="00000000" w:rsidRDefault="00000000" w:rsidRPr="00000000" w14:paraId="00000064">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4: Autobús (A)</w:t>
      </w:r>
    </w:p>
    <w:p w:rsidR="00000000" w:rsidDel="00000000" w:rsidP="00000000" w:rsidRDefault="00000000" w:rsidRPr="00000000" w14:paraId="00000065">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5: Camión ligero (CA)</w:t>
      </w:r>
    </w:p>
    <w:p w:rsidR="00000000" w:rsidDel="00000000" w:rsidP="00000000" w:rsidRDefault="00000000" w:rsidRPr="00000000" w14:paraId="00000066">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6: Camión pesado (CP)</w:t>
      </w:r>
    </w:p>
    <w:p w:rsidR="00000000" w:rsidDel="00000000" w:rsidP="00000000" w:rsidRDefault="00000000" w:rsidRPr="00000000" w14:paraId="00000067">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7: Camión pesado articulado (CPA)</w:t>
      </w:r>
    </w:p>
    <w:p w:rsidR="00000000" w:rsidDel="00000000" w:rsidP="00000000" w:rsidRDefault="00000000" w:rsidRPr="00000000" w14:paraId="00000068">
      <w:pPr>
        <w:rPr/>
      </w:pPr>
      <w:r w:rsidDel="00000000" w:rsidR="00000000" w:rsidRPr="00000000">
        <w:rPr>
          <w:rtl w:val="0"/>
        </w:rPr>
      </w:r>
    </w:p>
    <w:p w:rsidR="00000000" w:rsidDel="00000000" w:rsidP="00000000" w:rsidRDefault="00000000" w:rsidRPr="00000000" w14:paraId="00000069">
      <w:pPr>
        <w:rPr/>
      </w:pPr>
      <w:r w:rsidDel="00000000" w:rsidR="00000000" w:rsidRPr="00000000">
        <w:rPr>
          <w:rtl w:val="0"/>
        </w:rPr>
        <w:t xml:space="preserve">A continuación, se establecen los siguientes criterios para diferenciar entre FL y FP.</w:t>
      </w:r>
    </w:p>
    <w:p w:rsidR="00000000" w:rsidDel="00000000" w:rsidP="00000000" w:rsidRDefault="00000000" w:rsidRPr="00000000" w14:paraId="0000006A">
      <w:pPr>
        <w:jc w:val="center"/>
        <w:rPr/>
      </w:pPr>
      <w:r w:rsidDel="00000000" w:rsidR="00000000" w:rsidRPr="00000000">
        <w:rPr/>
        <w:drawing>
          <wp:inline distB="114300" distT="114300" distL="114300" distR="114300">
            <wp:extent cx="4227344" cy="2225993"/>
            <wp:effectExtent b="0" l="0" r="0" t="0"/>
            <wp:docPr id="7" name="image6.png"/>
            <a:graphic>
              <a:graphicData uri="http://schemas.openxmlformats.org/drawingml/2006/picture">
                <pic:pic>
                  <pic:nvPicPr>
                    <pic:cNvPr id="0" name="image6.png"/>
                    <pic:cNvPicPr preferRelativeResize="0"/>
                  </pic:nvPicPr>
                  <pic:blipFill>
                    <a:blip r:embed="rId11"/>
                    <a:srcRect b="0" l="0" r="0" t="0"/>
                    <a:stretch>
                      <a:fillRect/>
                    </a:stretch>
                  </pic:blipFill>
                  <pic:spPr>
                    <a:xfrm>
                      <a:off x="0" y="0"/>
                      <a:ext cx="4227344" cy="2225993"/>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pStyle w:val="Heading5"/>
        <w:rPr/>
      </w:pPr>
      <w:bookmarkStart w:colFirst="0" w:colLast="0" w:name="_heading=h.v1zfxeagnkeg" w:id="23"/>
      <w:bookmarkEnd w:id="23"/>
      <w:r w:rsidDel="00000000" w:rsidR="00000000" w:rsidRPr="00000000">
        <w:rPr>
          <w:rtl w:val="0"/>
        </w:rPr>
        <w:t xml:space="preserve">Ilustración 2. Tipos de furgonetas por tamaño[5].</w:t>
      </w:r>
    </w:p>
    <w:p w:rsidR="00000000" w:rsidDel="00000000" w:rsidP="00000000" w:rsidRDefault="00000000" w:rsidRPr="00000000" w14:paraId="0000006C">
      <w:pPr>
        <w:rPr/>
      </w:pPr>
      <w:r w:rsidDel="00000000" w:rsidR="00000000" w:rsidRPr="00000000">
        <w:rPr>
          <w:rtl w:val="0"/>
        </w:rPr>
      </w:r>
    </w:p>
    <w:p w:rsidR="00000000" w:rsidDel="00000000" w:rsidP="00000000" w:rsidRDefault="00000000" w:rsidRPr="00000000" w14:paraId="0000006D">
      <w:pPr>
        <w:rPr/>
      </w:pPr>
      <w:r w:rsidDel="00000000" w:rsidR="00000000" w:rsidRPr="00000000">
        <w:rPr>
          <w:rtl w:val="0"/>
        </w:rPr>
        <w:t xml:space="preserve">En la Ilustración 2, vemos una clasificación de furgonetas por tamaño. Decimos que una furgoneta es ligera si se encuentra por debajo del umbral de longitud del tipo L1H1, cualquier cosa por encima será pesada. Si un vehículo es más largo que L1, pero más bajo que H1, se considerará pesado. Si es más alto que H1, pero más corto que L1, se considerará ligero. Es decir, la longitud es el factor predominante, mientras que la altura se utiliza para “desempatar”.</w:t>
      </w:r>
    </w:p>
    <w:p w:rsidR="00000000" w:rsidDel="00000000" w:rsidP="00000000" w:rsidRDefault="00000000" w:rsidRPr="00000000" w14:paraId="0000006E">
      <w:pPr>
        <w:rPr/>
      </w:pPr>
      <w:r w:rsidDel="00000000" w:rsidR="00000000" w:rsidRPr="00000000">
        <w:rPr>
          <w:rtl w:val="0"/>
        </w:rPr>
        <w:t xml:space="preserve">En la práctica, es difícil medir las distancias con exactitud en una foto, de modo que, si no lo vemos claro, se pueden seguir la siguientes reglas:</w:t>
      </w:r>
    </w:p>
    <w:p w:rsidR="00000000" w:rsidDel="00000000" w:rsidP="00000000" w:rsidRDefault="00000000" w:rsidRPr="00000000" w14:paraId="0000006F">
      <w:pPr>
        <w:numPr>
          <w:ilvl w:val="0"/>
          <w:numId w:val="3"/>
        </w:numPr>
        <w:ind w:left="720" w:hanging="360"/>
        <w:rPr>
          <w:u w:val="none"/>
        </w:rPr>
      </w:pPr>
      <w:r w:rsidDel="00000000" w:rsidR="00000000" w:rsidRPr="00000000">
        <w:rPr>
          <w:rtl w:val="0"/>
        </w:rPr>
        <w:t xml:space="preserve">Si podemos ver el lateral del vehículo, y vemos que caben 4 ruedas o más entre sus ruedas, es pesada, si no, es ligera.</w:t>
      </w:r>
    </w:p>
    <w:p w:rsidR="00000000" w:rsidDel="00000000" w:rsidP="00000000" w:rsidRDefault="00000000" w:rsidRPr="00000000" w14:paraId="00000070">
      <w:pPr>
        <w:numPr>
          <w:ilvl w:val="0"/>
          <w:numId w:val="1"/>
        </w:numPr>
        <w:ind w:left="720" w:hanging="360"/>
        <w:rPr>
          <w:u w:val="none"/>
        </w:rPr>
      </w:pPr>
      <w:r w:rsidDel="00000000" w:rsidR="00000000" w:rsidRPr="00000000">
        <w:rPr>
          <w:rtl w:val="0"/>
        </w:rPr>
        <w:t xml:space="preserve">Si no podemos ver bien el lateral, discriminamos por altura. Si es difícil determinar si es más o menos alta que el umbral establecido, tomaremos como referencia algún coche que aparezca a una distancia similar en el mismo escenario.</w:t>
      </w:r>
    </w:p>
    <w:p w:rsidR="00000000" w:rsidDel="00000000" w:rsidP="00000000" w:rsidRDefault="00000000" w:rsidRPr="00000000" w14:paraId="00000071">
      <w:pPr>
        <w:rPr/>
      </w:pPr>
      <w:r w:rsidDel="00000000" w:rsidR="00000000" w:rsidRPr="00000000">
        <w:rPr>
          <w:rtl w:val="0"/>
        </w:rPr>
        <w:t xml:space="preserve">En las Ilustraciones 3 a 5 se muestran ejemplos de furgonetas ligeras.</w:t>
      </w:r>
    </w:p>
    <w:p w:rsidR="00000000" w:rsidDel="00000000" w:rsidP="00000000" w:rsidRDefault="00000000" w:rsidRPr="00000000" w14:paraId="00000072">
      <w:pPr>
        <w:rPr/>
      </w:pPr>
      <w:r w:rsidDel="00000000" w:rsidR="00000000" w:rsidRPr="00000000">
        <w:rPr>
          <w:rtl w:val="0"/>
        </w:rPr>
      </w:r>
    </w:p>
    <w:p w:rsidR="00000000" w:rsidDel="00000000" w:rsidP="00000000" w:rsidRDefault="00000000" w:rsidRPr="00000000" w14:paraId="00000073">
      <w:pPr>
        <w:jc w:val="center"/>
        <w:rPr/>
      </w:pPr>
      <w:r w:rsidDel="00000000" w:rsidR="00000000" w:rsidRPr="00000000">
        <w:rPr/>
        <w:drawing>
          <wp:inline distB="114300" distT="114300" distL="114300" distR="114300">
            <wp:extent cx="3240720" cy="1267205"/>
            <wp:effectExtent b="0" l="0" r="0" t="0"/>
            <wp:docPr id="11" name="image8.png"/>
            <a:graphic>
              <a:graphicData uri="http://schemas.openxmlformats.org/drawingml/2006/picture">
                <pic:pic>
                  <pic:nvPicPr>
                    <pic:cNvPr id="0" name="image8.png"/>
                    <pic:cNvPicPr preferRelativeResize="0"/>
                  </pic:nvPicPr>
                  <pic:blipFill>
                    <a:blip r:embed="rId12"/>
                    <a:srcRect b="0" l="0" r="0" t="30128"/>
                    <a:stretch>
                      <a:fillRect/>
                    </a:stretch>
                  </pic:blipFill>
                  <pic:spPr>
                    <a:xfrm>
                      <a:off x="0" y="0"/>
                      <a:ext cx="3240720" cy="1267205"/>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pStyle w:val="Heading5"/>
        <w:rPr/>
      </w:pPr>
      <w:bookmarkStart w:colFirst="0" w:colLast="0" w:name="_heading=h.iqoefz3cbmbo" w:id="24"/>
      <w:bookmarkEnd w:id="24"/>
      <w:r w:rsidDel="00000000" w:rsidR="00000000" w:rsidRPr="00000000">
        <w:rPr>
          <w:rtl w:val="0"/>
        </w:rPr>
        <w:t xml:space="preserve">Ilustración 3. Citröen C15 [6].</w:t>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jc w:val="center"/>
        <w:rPr/>
      </w:pPr>
      <w:r w:rsidDel="00000000" w:rsidR="00000000" w:rsidRPr="00000000">
        <w:rPr/>
        <w:drawing>
          <wp:inline distB="114300" distT="114300" distL="114300" distR="114300">
            <wp:extent cx="3240000" cy="1818884"/>
            <wp:effectExtent b="0" l="0" r="0" t="0"/>
            <wp:docPr id="13" name="image10.png"/>
            <a:graphic>
              <a:graphicData uri="http://schemas.openxmlformats.org/drawingml/2006/picture">
                <pic:pic>
                  <pic:nvPicPr>
                    <pic:cNvPr id="0" name="image10.png"/>
                    <pic:cNvPicPr preferRelativeResize="0"/>
                  </pic:nvPicPr>
                  <pic:blipFill>
                    <a:blip r:embed="rId13"/>
                    <a:srcRect b="0" l="0" r="0" t="0"/>
                    <a:stretch>
                      <a:fillRect/>
                    </a:stretch>
                  </pic:blipFill>
                  <pic:spPr>
                    <a:xfrm>
                      <a:off x="0" y="0"/>
                      <a:ext cx="3240000" cy="1818884"/>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pStyle w:val="Heading5"/>
        <w:rPr/>
      </w:pPr>
      <w:bookmarkStart w:colFirst="0" w:colLast="0" w:name="_heading=h.z5dnpzysc9tt" w:id="25"/>
      <w:bookmarkEnd w:id="25"/>
      <w:r w:rsidDel="00000000" w:rsidR="00000000" w:rsidRPr="00000000">
        <w:rPr>
          <w:rtl w:val="0"/>
        </w:rPr>
        <w:t xml:space="preserve">Ilustración 4. Ford Ranger [7].</w:t>
      </w:r>
    </w:p>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jc w:val="center"/>
        <w:rPr/>
      </w:pPr>
      <w:r w:rsidDel="00000000" w:rsidR="00000000" w:rsidRPr="00000000">
        <w:rPr/>
        <w:drawing>
          <wp:inline distB="114300" distT="114300" distL="114300" distR="114300">
            <wp:extent cx="3240000" cy="1727522"/>
            <wp:effectExtent b="0" l="0" r="0" t="0"/>
            <wp:docPr id="16" name="image7.png"/>
            <a:graphic>
              <a:graphicData uri="http://schemas.openxmlformats.org/drawingml/2006/picture">
                <pic:pic>
                  <pic:nvPicPr>
                    <pic:cNvPr id="0" name="image7.png"/>
                    <pic:cNvPicPr preferRelativeResize="0"/>
                  </pic:nvPicPr>
                  <pic:blipFill>
                    <a:blip r:embed="rId14"/>
                    <a:srcRect b="0" l="0" r="0" t="0"/>
                    <a:stretch>
                      <a:fillRect/>
                    </a:stretch>
                  </pic:blipFill>
                  <pic:spPr>
                    <a:xfrm>
                      <a:off x="0" y="0"/>
                      <a:ext cx="3240000" cy="1727522"/>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pStyle w:val="Heading5"/>
        <w:rPr/>
      </w:pPr>
      <w:bookmarkStart w:colFirst="0" w:colLast="0" w:name="_heading=h.7ck6xpxbota5" w:id="26"/>
      <w:bookmarkEnd w:id="26"/>
      <w:r w:rsidDel="00000000" w:rsidR="00000000" w:rsidRPr="00000000">
        <w:rPr>
          <w:rtl w:val="0"/>
        </w:rPr>
        <w:t xml:space="preserve">Ilustración 5. Fiat Fiorino Cargo [8].</w:t>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rPr/>
      </w:pPr>
      <w:r w:rsidDel="00000000" w:rsidR="00000000" w:rsidRPr="00000000">
        <w:rPr>
          <w:rtl w:val="0"/>
        </w:rPr>
        <w:t xml:space="preserve">Una vez tenemos las clases bien definidas, para entrenar un modelo con YOLOv8, es necesario etiquetar las imágenes con un formato determinado. Cada archivo de imagen debe tener un archivo “.txt” asociado, con el mismo nombre que la imagen. Dicho archivo tendrá una línea por cada vehículo presente en la imagen, con el siguiente formato:</w:t>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id_clase x_centro y_centro anchura altura</w:t>
      </w:r>
    </w:p>
    <w:p w:rsidR="00000000" w:rsidDel="00000000" w:rsidP="00000000" w:rsidRDefault="00000000" w:rsidRPr="00000000" w14:paraId="0000007F">
      <w:pPr>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080">
      <w:pPr>
        <w:rPr/>
      </w:pPr>
      <w:r w:rsidDel="00000000" w:rsidR="00000000" w:rsidRPr="00000000">
        <w:rPr>
          <w:rtl w:val="0"/>
        </w:rPr>
        <w:t xml:space="preserve">Donde </w:t>
      </w:r>
      <w:r w:rsidDel="00000000" w:rsidR="00000000" w:rsidRPr="00000000">
        <w:rPr>
          <w:rFonts w:ascii="Courier New" w:cs="Courier New" w:eastAsia="Courier New" w:hAnsi="Courier New"/>
          <w:sz w:val="20"/>
          <w:szCs w:val="20"/>
          <w:rtl w:val="0"/>
        </w:rPr>
        <w:t xml:space="preserve">id_clase </w:t>
      </w:r>
      <w:r w:rsidDel="00000000" w:rsidR="00000000" w:rsidRPr="00000000">
        <w:rPr>
          <w:rtl w:val="0"/>
        </w:rPr>
        <w:t xml:space="preserve">se refiere al identificador de clase,</w:t>
      </w:r>
      <w:r w:rsidDel="00000000" w:rsidR="00000000" w:rsidRPr="00000000">
        <w:rPr>
          <w:rFonts w:ascii="Courier New" w:cs="Courier New" w:eastAsia="Courier New" w:hAnsi="Courier New"/>
          <w:sz w:val="20"/>
          <w:szCs w:val="20"/>
          <w:rtl w:val="0"/>
        </w:rPr>
        <w:t xml:space="preserve"> (x_centro, y_centro) </w:t>
      </w:r>
      <w:r w:rsidDel="00000000" w:rsidR="00000000" w:rsidRPr="00000000">
        <w:rPr>
          <w:rtl w:val="0"/>
        </w:rPr>
        <w:t xml:space="preserve">se refiere a las coordenadas, en píxeles, de la </w:t>
      </w:r>
      <w:r w:rsidDel="00000000" w:rsidR="00000000" w:rsidRPr="00000000">
        <w:rPr>
          <w:i w:val="1"/>
          <w:rtl w:val="0"/>
        </w:rPr>
        <w:t xml:space="preserve">bounding box</w:t>
      </w:r>
      <w:r w:rsidDel="00000000" w:rsidR="00000000" w:rsidRPr="00000000">
        <w:rPr>
          <w:rtl w:val="0"/>
        </w:rPr>
        <w:t xml:space="preserve"> del vehículo, contadas desde la esquina superior izquierda de la imagen, y</w:t>
      </w:r>
      <w:r w:rsidDel="00000000" w:rsidR="00000000" w:rsidRPr="00000000">
        <w:rPr>
          <w:rFonts w:ascii="Courier New" w:cs="Courier New" w:eastAsia="Courier New" w:hAnsi="Courier New"/>
          <w:sz w:val="20"/>
          <w:szCs w:val="20"/>
          <w:rtl w:val="0"/>
        </w:rPr>
        <w:t xml:space="preserve"> anchura </w:t>
      </w:r>
      <w:r w:rsidDel="00000000" w:rsidR="00000000" w:rsidRPr="00000000">
        <w:rPr>
          <w:rtl w:val="0"/>
        </w:rPr>
        <w:t xml:space="preserve">y</w:t>
      </w:r>
      <w:r w:rsidDel="00000000" w:rsidR="00000000" w:rsidRPr="00000000">
        <w:rPr>
          <w:rFonts w:ascii="Courier New" w:cs="Courier New" w:eastAsia="Courier New" w:hAnsi="Courier New"/>
          <w:sz w:val="20"/>
          <w:szCs w:val="20"/>
          <w:rtl w:val="0"/>
        </w:rPr>
        <w:t xml:space="preserve"> altura </w:t>
      </w:r>
      <w:r w:rsidDel="00000000" w:rsidR="00000000" w:rsidRPr="00000000">
        <w:rPr>
          <w:rtl w:val="0"/>
        </w:rPr>
        <w:t xml:space="preserve">se refieren a las dimensiones de la </w:t>
      </w:r>
      <w:r w:rsidDel="00000000" w:rsidR="00000000" w:rsidRPr="00000000">
        <w:rPr>
          <w:i w:val="1"/>
          <w:rtl w:val="0"/>
        </w:rPr>
        <w:t xml:space="preserve">bounding box</w:t>
      </w:r>
      <w:r w:rsidDel="00000000" w:rsidR="00000000" w:rsidRPr="00000000">
        <w:rPr>
          <w:rtl w:val="0"/>
        </w:rPr>
        <w:t xml:space="preserve">, también en píxeles.</w:t>
      </w:r>
    </w:p>
    <w:p w:rsidR="00000000" w:rsidDel="00000000" w:rsidP="00000000" w:rsidRDefault="00000000" w:rsidRPr="00000000" w14:paraId="00000081">
      <w:pPr>
        <w:rPr/>
      </w:pPr>
      <w:r w:rsidDel="00000000" w:rsidR="00000000" w:rsidRPr="00000000">
        <w:rPr>
          <w:rtl w:val="0"/>
        </w:rPr>
        <w:t xml:space="preserve">En el conjunto inicial de datos, tenemos algunas imágenes sin etiquetar, y otras muchas que están etiquetadas, pero estas no incluyen las clases FL y FP, si no que todas las furgonetas están marcadas como FL. El primer paso en la creación del </w:t>
      </w:r>
      <w:r w:rsidDel="00000000" w:rsidR="00000000" w:rsidRPr="00000000">
        <w:rPr>
          <w:i w:val="1"/>
          <w:rtl w:val="0"/>
        </w:rPr>
        <w:t xml:space="preserve">dataset </w:t>
      </w:r>
      <w:r w:rsidDel="00000000" w:rsidR="00000000" w:rsidRPr="00000000">
        <w:rPr>
          <w:rtl w:val="0"/>
        </w:rPr>
        <w:t xml:space="preserve">será añadir las etiquetas que faltan, y modificar el resto.</w:t>
      </w:r>
    </w:p>
    <w:p w:rsidR="00000000" w:rsidDel="00000000" w:rsidP="00000000" w:rsidRDefault="00000000" w:rsidRPr="00000000" w14:paraId="00000082">
      <w:pPr>
        <w:pStyle w:val="Heading2"/>
        <w:numPr>
          <w:ilvl w:val="1"/>
          <w:numId w:val="2"/>
        </w:numPr>
        <w:ind w:left="1440" w:hanging="360"/>
        <w:rPr/>
      </w:pPr>
      <w:r w:rsidDel="00000000" w:rsidR="00000000" w:rsidRPr="00000000">
        <w:rPr>
          <w:rtl w:val="0"/>
        </w:rPr>
        <w:t xml:space="preserve">Herramientas utilizadas</w:t>
      </w:r>
    </w:p>
    <w:p w:rsidR="00000000" w:rsidDel="00000000" w:rsidP="00000000" w:rsidRDefault="00000000" w:rsidRPr="00000000" w14:paraId="00000083">
      <w:pPr>
        <w:rPr/>
      </w:pPr>
      <w:r w:rsidDel="00000000" w:rsidR="00000000" w:rsidRPr="00000000">
        <w:rPr>
          <w:u w:val="single"/>
          <w:rtl w:val="0"/>
        </w:rPr>
        <w:t xml:space="preserve">Label Studio</w:t>
      </w:r>
      <w:r w:rsidDel="00000000" w:rsidR="00000000" w:rsidRPr="00000000">
        <w:rPr>
          <w:rtl w:val="0"/>
        </w:rPr>
        <w:t xml:space="preserve">: un programa destinado al etiquetado de datos, se ha utilizado para crear las etiquetas de las imágenes que no las tenían.</w:t>
      </w:r>
      <w:r w:rsidDel="00000000" w:rsidR="00000000" w:rsidRPr="00000000">
        <w:drawing>
          <wp:anchor allowOverlap="1" behindDoc="0" distB="0" distT="0" distL="114300" distR="114300" hidden="0" layoutInCell="1" locked="0" relativeHeight="0" simplePos="0">
            <wp:simplePos x="0" y="0"/>
            <wp:positionH relativeFrom="column">
              <wp:posOffset>14288</wp:posOffset>
            </wp:positionH>
            <wp:positionV relativeFrom="paragraph">
              <wp:posOffset>13357</wp:posOffset>
            </wp:positionV>
            <wp:extent cx="194206" cy="194206"/>
            <wp:effectExtent b="0" l="0" r="0" t="0"/>
            <wp:wrapSquare wrapText="bothSides" distB="0" distT="0" distL="114300" distR="114300"/>
            <wp:docPr id="10" name="image2.png"/>
            <a:graphic>
              <a:graphicData uri="http://schemas.openxmlformats.org/drawingml/2006/picture">
                <pic:pic>
                  <pic:nvPicPr>
                    <pic:cNvPr id="0" name="image2.png"/>
                    <pic:cNvPicPr preferRelativeResize="0"/>
                  </pic:nvPicPr>
                  <pic:blipFill>
                    <a:blip r:embed="rId15"/>
                    <a:srcRect b="0" l="0" r="0" t="0"/>
                    <a:stretch>
                      <a:fillRect/>
                    </a:stretch>
                  </pic:blipFill>
                  <pic:spPr>
                    <a:xfrm>
                      <a:off x="0" y="0"/>
                      <a:ext cx="194206" cy="194206"/>
                    </a:xfrm>
                    <a:prstGeom prst="rect"/>
                    <a:ln/>
                  </pic:spPr>
                </pic:pic>
              </a:graphicData>
            </a:graphic>
          </wp:anchor>
        </w:drawing>
      </w:r>
    </w:p>
    <w:p w:rsidR="00000000" w:rsidDel="00000000" w:rsidP="00000000" w:rsidRDefault="00000000" w:rsidRPr="00000000" w14:paraId="00000084">
      <w:pPr>
        <w:rPr/>
      </w:pPr>
      <w:r w:rsidDel="00000000" w:rsidR="00000000" w:rsidRPr="00000000">
        <w:rPr>
          <w:u w:val="single"/>
          <w:rtl w:val="0"/>
        </w:rPr>
        <w:t xml:space="preserve">Tkinter</w:t>
      </w:r>
      <w:r w:rsidDel="00000000" w:rsidR="00000000" w:rsidRPr="00000000">
        <w:rPr>
          <w:rtl w:val="0"/>
        </w:rPr>
        <w:t xml:space="preserve">: una interfaz en python para el kit de herramientas de GUI Tk, que se utiliza para crear aplicaciones que corren en Windows, Mac OS X y Linux. En este caso, se ha utilizado para crear una herramienta personalizada que permite cambiar las clases de los vehículos en pocos clicks, a partir de las </w:t>
      </w:r>
      <w:r w:rsidDel="00000000" w:rsidR="00000000" w:rsidRPr="00000000">
        <w:rPr>
          <w:i w:val="1"/>
          <w:rtl w:val="0"/>
        </w:rPr>
        <w:t xml:space="preserve">bounding boxes </w:t>
      </w:r>
      <w:r w:rsidDel="00000000" w:rsidR="00000000" w:rsidRPr="00000000">
        <w:rPr>
          <w:rtl w:val="0"/>
        </w:rPr>
        <w:t xml:space="preserve">ya existentes. También se ha añadido funcionalidad para guardar otras estadísticas de los vehículos, no sólo la clase.</w:t>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-2539</wp:posOffset>
            </wp:positionV>
            <wp:extent cx="217805" cy="230505"/>
            <wp:effectExtent b="0" l="0" r="0" t="0"/>
            <wp:wrapSquare wrapText="bothSides" distB="0" distT="0" distL="114300" distR="114300"/>
            <wp:docPr id="14" name="image1.png"/>
            <a:graphic>
              <a:graphicData uri="http://schemas.openxmlformats.org/drawingml/2006/picture">
                <pic:pic>
                  <pic:nvPicPr>
                    <pic:cNvPr id="0" name="image1.png"/>
                    <pic:cNvPicPr preferRelativeResize="0"/>
                  </pic:nvPicPr>
                  <pic:blipFill>
                    <a:blip r:embed="rId16"/>
                    <a:srcRect b="12406" l="30609" r="32023" t="11757"/>
                    <a:stretch>
                      <a:fillRect/>
                    </a:stretch>
                  </pic:blipFill>
                  <pic:spPr>
                    <a:xfrm>
                      <a:off x="0" y="0"/>
                      <a:ext cx="217805" cy="230505"/>
                    </a:xfrm>
                    <a:prstGeom prst="rect"/>
                    <a:ln/>
                  </pic:spPr>
                </pic:pic>
              </a:graphicData>
            </a:graphic>
          </wp:anchor>
        </w:drawing>
      </w:r>
    </w:p>
    <w:p w:rsidR="00000000" w:rsidDel="00000000" w:rsidP="00000000" w:rsidRDefault="00000000" w:rsidRPr="00000000" w14:paraId="00000085">
      <w:pPr>
        <w:ind w:firstLine="0"/>
        <w:rPr/>
      </w:pPr>
      <w:r w:rsidDel="00000000" w:rsidR="00000000" w:rsidRPr="00000000">
        <w:rPr>
          <w:rtl w:val="0"/>
        </w:rPr>
      </w:r>
    </w:p>
    <w:p w:rsidR="00000000" w:rsidDel="00000000" w:rsidP="00000000" w:rsidRDefault="00000000" w:rsidRPr="00000000" w14:paraId="00000086">
      <w:pPr>
        <w:pStyle w:val="Heading2"/>
        <w:numPr>
          <w:ilvl w:val="1"/>
          <w:numId w:val="2"/>
        </w:numPr>
        <w:spacing w:before="200" w:lineRule="auto"/>
        <w:ind w:left="1440" w:hanging="360"/>
        <w:rPr/>
      </w:pPr>
      <w:bookmarkStart w:colFirst="0" w:colLast="0" w:name="_heading=h.44sinio" w:id="27"/>
      <w:bookmarkEnd w:id="27"/>
      <w:r w:rsidDel="00000000" w:rsidR="00000000" w:rsidRPr="00000000">
        <w:rPr>
          <w:rtl w:val="0"/>
        </w:rPr>
        <w:t xml:space="preserve">Proceso</w:t>
      </w:r>
    </w:p>
    <w:p w:rsidR="00000000" w:rsidDel="00000000" w:rsidP="00000000" w:rsidRDefault="00000000" w:rsidRPr="00000000" w14:paraId="00000087">
      <w:pPr>
        <w:rPr/>
      </w:pPr>
      <w:r w:rsidDel="00000000" w:rsidR="00000000" w:rsidRPr="00000000">
        <w:rPr>
          <w:rtl w:val="0"/>
        </w:rPr>
        <w:t xml:space="preserve">Partimos de tres conjuntos de datos, organizados según la </w:t>
      </w:r>
      <w:hyperlink w:anchor="_heading=h.2jxsxqh">
        <w:r w:rsidDel="00000000" w:rsidR="00000000" w:rsidRPr="00000000">
          <w:rPr>
            <w:rtl w:val="0"/>
          </w:rPr>
          <w:t xml:space="preserve">Tabla 1</w:t>
        </w:r>
      </w:hyperlink>
      <w:r w:rsidDel="00000000" w:rsidR="00000000" w:rsidRPr="00000000">
        <w:rPr>
          <w:rtl w:val="0"/>
        </w:rPr>
        <w:t xml:space="preserve">. Podemos ver que la mayor parte de las imágenes (conjunto </w:t>
      </w:r>
      <w:r w:rsidDel="00000000" w:rsidR="00000000" w:rsidRPr="00000000">
        <w:rPr>
          <w:i w:val="1"/>
          <w:rtl w:val="0"/>
        </w:rPr>
        <w:t xml:space="preserve">etiquetadas</w:t>
      </w:r>
      <w:r w:rsidDel="00000000" w:rsidR="00000000" w:rsidRPr="00000000">
        <w:rPr>
          <w:rtl w:val="0"/>
        </w:rPr>
        <w:t xml:space="preserve">) ya tenían un archivo con la información, pero no con las clases que necesitamos.</w:t>
      </w:r>
    </w:p>
    <w:p w:rsidR="00000000" w:rsidDel="00000000" w:rsidP="00000000" w:rsidRDefault="00000000" w:rsidRPr="00000000" w14:paraId="00000088">
      <w:pPr>
        <w:rPr/>
      </w:pPr>
      <w:r w:rsidDel="00000000" w:rsidR="00000000" w:rsidRPr="00000000">
        <w:rPr>
          <w:rtl w:val="0"/>
        </w:rPr>
      </w:r>
    </w:p>
    <w:tbl>
      <w:tblPr>
        <w:tblStyle w:val="Table1"/>
        <w:tblW w:w="897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09"/>
        <w:gridCol w:w="2156"/>
        <w:gridCol w:w="1830"/>
        <w:gridCol w:w="1875"/>
        <w:tblGridChange w:id="0">
          <w:tblGrid>
            <w:gridCol w:w="3109"/>
            <w:gridCol w:w="2156"/>
            <w:gridCol w:w="1830"/>
            <w:gridCol w:w="1875"/>
          </w:tblGrid>
        </w:tblGridChange>
      </w:tblGrid>
      <w:tr>
        <w:trPr>
          <w:cantSplit w:val="0"/>
          <w:tblHeader w:val="0"/>
        </w:trPr>
        <w:tc>
          <w:tcPr>
            <w:shd w:fill="d9d9d9" w:val="clear"/>
            <w:tcMar>
              <w:top w:w="100.0" w:type="dxa"/>
              <w:left w:w="100.0" w:type="dxa"/>
              <w:bottom w:w="100.0" w:type="dxa"/>
              <w:right w:w="100.0" w:type="dxa"/>
            </w:tcMar>
          </w:tcPr>
          <w:p w:rsidR="00000000" w:rsidDel="00000000" w:rsidP="00000000" w:rsidRDefault="00000000" w:rsidRPr="00000000" w14:paraId="00000089">
            <w:pPr>
              <w:widowControl w:val="0"/>
              <w:spacing w:line="240" w:lineRule="auto"/>
              <w:jc w:val="center"/>
              <w:rPr>
                <w:b w:val="1"/>
                <w:sz w:val="20"/>
                <w:szCs w:val="20"/>
              </w:rPr>
            </w:pPr>
            <w:r w:rsidDel="00000000" w:rsidR="00000000" w:rsidRPr="00000000">
              <w:rPr>
                <w:b w:val="1"/>
                <w:sz w:val="20"/>
                <w:szCs w:val="20"/>
                <w:rtl w:val="0"/>
              </w:rPr>
              <w:t xml:space="preserve">Nombre a la carpeta en el repositorio</w:t>
            </w:r>
          </w:p>
        </w:tc>
        <w:tc>
          <w:tcPr>
            <w:shd w:fill="d9d9d9" w:val="clear"/>
            <w:tcMar>
              <w:top w:w="100.0" w:type="dxa"/>
              <w:left w:w="100.0" w:type="dxa"/>
              <w:bottom w:w="100.0" w:type="dxa"/>
              <w:right w:w="100.0" w:type="dxa"/>
            </w:tcMar>
          </w:tcPr>
          <w:p w:rsidR="00000000" w:rsidDel="00000000" w:rsidP="00000000" w:rsidRDefault="00000000" w:rsidRPr="00000000" w14:paraId="0000008A">
            <w:pPr>
              <w:widowControl w:val="0"/>
              <w:spacing w:line="240" w:lineRule="auto"/>
              <w:ind w:firstLine="0"/>
              <w:jc w:val="center"/>
              <w:rPr>
                <w:b w:val="1"/>
                <w:sz w:val="20"/>
                <w:szCs w:val="20"/>
              </w:rPr>
            </w:pPr>
            <w:r w:rsidDel="00000000" w:rsidR="00000000" w:rsidRPr="00000000">
              <w:rPr>
                <w:b w:val="1"/>
                <w:sz w:val="20"/>
                <w:szCs w:val="20"/>
                <w:rtl w:val="0"/>
              </w:rPr>
              <w:t xml:space="preserve">Referencia en este documento</w:t>
            </w:r>
          </w:p>
        </w:tc>
        <w:tc>
          <w:tcPr>
            <w:shd w:fill="d9d9d9" w:val="clear"/>
            <w:tcMar>
              <w:top w:w="100.0" w:type="dxa"/>
              <w:left w:w="100.0" w:type="dxa"/>
              <w:bottom w:w="100.0" w:type="dxa"/>
              <w:right w:w="100.0" w:type="dxa"/>
            </w:tcMar>
          </w:tcPr>
          <w:p w:rsidR="00000000" w:rsidDel="00000000" w:rsidP="00000000" w:rsidRDefault="00000000" w:rsidRPr="00000000" w14:paraId="0000008B">
            <w:pPr>
              <w:widowControl w:val="0"/>
              <w:spacing w:line="240" w:lineRule="auto"/>
              <w:ind w:firstLine="0"/>
              <w:jc w:val="center"/>
              <w:rPr>
                <w:b w:val="1"/>
                <w:sz w:val="20"/>
                <w:szCs w:val="20"/>
              </w:rPr>
            </w:pPr>
            <w:r w:rsidDel="00000000" w:rsidR="00000000" w:rsidRPr="00000000">
              <w:rPr>
                <w:b w:val="1"/>
                <w:sz w:val="20"/>
                <w:szCs w:val="20"/>
                <w:rtl w:val="0"/>
              </w:rPr>
              <w:t xml:space="preserve">Preetiquetadas</w:t>
            </w:r>
          </w:p>
        </w:tc>
        <w:tc>
          <w:tcPr>
            <w:shd w:fill="d9d9d9" w:val="clear"/>
            <w:tcMar>
              <w:top w:w="100.0" w:type="dxa"/>
              <w:left w:w="100.0" w:type="dxa"/>
              <w:bottom w:w="100.0" w:type="dxa"/>
              <w:right w:w="100.0" w:type="dxa"/>
            </w:tcMar>
          </w:tcPr>
          <w:p w:rsidR="00000000" w:rsidDel="00000000" w:rsidP="00000000" w:rsidRDefault="00000000" w:rsidRPr="00000000" w14:paraId="0000008C">
            <w:pPr>
              <w:widowControl w:val="0"/>
              <w:spacing w:line="240" w:lineRule="auto"/>
              <w:jc w:val="center"/>
              <w:rPr>
                <w:b w:val="1"/>
                <w:sz w:val="20"/>
                <w:szCs w:val="20"/>
              </w:rPr>
            </w:pPr>
            <w:r w:rsidDel="00000000" w:rsidR="00000000" w:rsidRPr="00000000">
              <w:rPr>
                <w:b w:val="1"/>
                <w:sz w:val="20"/>
                <w:szCs w:val="20"/>
                <w:rtl w:val="0"/>
              </w:rPr>
              <w:t xml:space="preserve">Nº de imágenes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8D">
            <w:pPr>
              <w:spacing w:line="240" w:lineRule="auto"/>
              <w:ind w:firstLine="0"/>
              <w:rPr>
                <w:sz w:val="20"/>
                <w:szCs w:val="20"/>
              </w:rPr>
            </w:pPr>
            <w:r w:rsidDel="00000000" w:rsidR="00000000" w:rsidRPr="00000000">
              <w:rPr>
                <w:sz w:val="20"/>
                <w:szCs w:val="20"/>
                <w:rtl w:val="0"/>
              </w:rPr>
              <w:t xml:space="preserve">FURGONETAS LIGERAS</w:t>
            </w:r>
          </w:p>
        </w:tc>
        <w:tc>
          <w:tcPr>
            <w:shd w:fill="auto" w:val="clear"/>
            <w:tcMar>
              <w:top w:w="100.0" w:type="dxa"/>
              <w:left w:w="100.0" w:type="dxa"/>
              <w:bottom w:w="100.0" w:type="dxa"/>
              <w:right w:w="100.0" w:type="dxa"/>
            </w:tcMar>
          </w:tcPr>
          <w:p w:rsidR="00000000" w:rsidDel="00000000" w:rsidP="00000000" w:rsidRDefault="00000000" w:rsidRPr="00000000" w14:paraId="0000008E">
            <w:pPr>
              <w:widowControl w:val="0"/>
              <w:spacing w:line="240" w:lineRule="auto"/>
              <w:ind w:firstLine="0"/>
              <w:jc w:val="center"/>
              <w:rPr>
                <w:i w:val="1"/>
                <w:sz w:val="20"/>
                <w:szCs w:val="20"/>
              </w:rPr>
            </w:pPr>
            <w:r w:rsidDel="00000000" w:rsidR="00000000" w:rsidRPr="00000000">
              <w:rPr>
                <w:i w:val="1"/>
                <w:sz w:val="20"/>
                <w:szCs w:val="20"/>
                <w:rtl w:val="0"/>
              </w:rPr>
              <w:t xml:space="preserve">ligeras</w:t>
            </w:r>
          </w:p>
        </w:tc>
        <w:tc>
          <w:tcPr>
            <w:shd w:fill="auto" w:val="clear"/>
            <w:tcMar>
              <w:top w:w="100.0" w:type="dxa"/>
              <w:left w:w="100.0" w:type="dxa"/>
              <w:bottom w:w="100.0" w:type="dxa"/>
              <w:right w:w="100.0" w:type="dxa"/>
            </w:tcMar>
          </w:tcPr>
          <w:p w:rsidR="00000000" w:rsidDel="00000000" w:rsidP="00000000" w:rsidRDefault="00000000" w:rsidRPr="00000000" w14:paraId="0000008F">
            <w:pPr>
              <w:widowControl w:val="0"/>
              <w:spacing w:line="240" w:lineRule="auto"/>
              <w:ind w:firstLine="0"/>
              <w:jc w:val="center"/>
              <w:rPr>
                <w:sz w:val="20"/>
                <w:szCs w:val="20"/>
              </w:rPr>
            </w:pPr>
            <w:r w:rsidDel="00000000" w:rsidR="00000000" w:rsidRPr="00000000">
              <w:rPr>
                <w:sz w:val="20"/>
                <w:szCs w:val="20"/>
                <w:rtl w:val="0"/>
              </w:rPr>
              <w:t xml:space="preserve">No</w:t>
            </w:r>
          </w:p>
        </w:tc>
        <w:tc>
          <w:tcPr>
            <w:shd w:fill="auto" w:val="clear"/>
            <w:tcMar>
              <w:top w:w="100.0" w:type="dxa"/>
              <w:left w:w="100.0" w:type="dxa"/>
              <w:bottom w:w="100.0" w:type="dxa"/>
              <w:right w:w="100.0" w:type="dxa"/>
            </w:tcMar>
          </w:tcPr>
          <w:p w:rsidR="00000000" w:rsidDel="00000000" w:rsidP="00000000" w:rsidRDefault="00000000" w:rsidRPr="00000000" w14:paraId="00000090">
            <w:pPr>
              <w:widowControl w:val="0"/>
              <w:spacing w:line="240" w:lineRule="auto"/>
              <w:ind w:firstLine="0"/>
              <w:jc w:val="center"/>
              <w:rPr>
                <w:sz w:val="20"/>
                <w:szCs w:val="20"/>
              </w:rPr>
            </w:pPr>
            <w:r w:rsidDel="00000000" w:rsidR="00000000" w:rsidRPr="00000000">
              <w:rPr>
                <w:sz w:val="20"/>
                <w:szCs w:val="20"/>
                <w:rtl w:val="0"/>
              </w:rPr>
              <w:t xml:space="preserve">97</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91">
            <w:pPr>
              <w:spacing w:line="240" w:lineRule="auto"/>
              <w:ind w:firstLine="0"/>
              <w:rPr>
                <w:sz w:val="20"/>
                <w:szCs w:val="20"/>
              </w:rPr>
            </w:pPr>
            <w:r w:rsidDel="00000000" w:rsidR="00000000" w:rsidRPr="00000000">
              <w:rPr>
                <w:sz w:val="20"/>
                <w:szCs w:val="20"/>
                <w:rtl w:val="0"/>
              </w:rPr>
              <w:t xml:space="preserve">FURGONETAS PESADAS</w:t>
            </w:r>
          </w:p>
        </w:tc>
        <w:tc>
          <w:tcPr>
            <w:shd w:fill="auto" w:val="clear"/>
            <w:tcMar>
              <w:top w:w="100.0" w:type="dxa"/>
              <w:left w:w="100.0" w:type="dxa"/>
              <w:bottom w:w="100.0" w:type="dxa"/>
              <w:right w:w="100.0" w:type="dxa"/>
            </w:tcMar>
          </w:tcPr>
          <w:p w:rsidR="00000000" w:rsidDel="00000000" w:rsidP="00000000" w:rsidRDefault="00000000" w:rsidRPr="00000000" w14:paraId="00000092">
            <w:pPr>
              <w:widowControl w:val="0"/>
              <w:spacing w:line="240" w:lineRule="auto"/>
              <w:ind w:firstLine="0"/>
              <w:jc w:val="center"/>
              <w:rPr>
                <w:i w:val="1"/>
                <w:sz w:val="20"/>
                <w:szCs w:val="20"/>
              </w:rPr>
            </w:pPr>
            <w:r w:rsidDel="00000000" w:rsidR="00000000" w:rsidRPr="00000000">
              <w:rPr>
                <w:i w:val="1"/>
                <w:sz w:val="20"/>
                <w:szCs w:val="20"/>
                <w:rtl w:val="0"/>
              </w:rPr>
              <w:t xml:space="preserve">pesadas</w:t>
            </w:r>
          </w:p>
        </w:tc>
        <w:tc>
          <w:tcPr>
            <w:shd w:fill="auto" w:val="clear"/>
            <w:tcMar>
              <w:top w:w="100.0" w:type="dxa"/>
              <w:left w:w="100.0" w:type="dxa"/>
              <w:bottom w:w="100.0" w:type="dxa"/>
              <w:right w:w="100.0" w:type="dxa"/>
            </w:tcMar>
          </w:tcPr>
          <w:p w:rsidR="00000000" w:rsidDel="00000000" w:rsidP="00000000" w:rsidRDefault="00000000" w:rsidRPr="00000000" w14:paraId="00000093">
            <w:pPr>
              <w:widowControl w:val="0"/>
              <w:spacing w:line="240" w:lineRule="auto"/>
              <w:ind w:firstLine="0"/>
              <w:jc w:val="center"/>
              <w:rPr>
                <w:sz w:val="20"/>
                <w:szCs w:val="20"/>
              </w:rPr>
            </w:pPr>
            <w:r w:rsidDel="00000000" w:rsidR="00000000" w:rsidRPr="00000000">
              <w:rPr>
                <w:sz w:val="20"/>
                <w:szCs w:val="20"/>
                <w:rtl w:val="0"/>
              </w:rPr>
              <w:t xml:space="preserve">No</w:t>
            </w:r>
          </w:p>
        </w:tc>
        <w:tc>
          <w:tcPr>
            <w:shd w:fill="auto" w:val="clear"/>
            <w:tcMar>
              <w:top w:w="100.0" w:type="dxa"/>
              <w:left w:w="100.0" w:type="dxa"/>
              <w:bottom w:w="100.0" w:type="dxa"/>
              <w:right w:w="100.0" w:type="dxa"/>
            </w:tcMar>
          </w:tcPr>
          <w:p w:rsidR="00000000" w:rsidDel="00000000" w:rsidP="00000000" w:rsidRDefault="00000000" w:rsidRPr="00000000" w14:paraId="00000094">
            <w:pPr>
              <w:widowControl w:val="0"/>
              <w:spacing w:line="240" w:lineRule="auto"/>
              <w:ind w:firstLine="0"/>
              <w:jc w:val="center"/>
              <w:rPr>
                <w:sz w:val="20"/>
                <w:szCs w:val="20"/>
              </w:rPr>
            </w:pPr>
            <w:r w:rsidDel="00000000" w:rsidR="00000000" w:rsidRPr="00000000">
              <w:rPr>
                <w:sz w:val="20"/>
                <w:szCs w:val="20"/>
                <w:rtl w:val="0"/>
              </w:rPr>
              <w:t xml:space="preserve">47</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95">
            <w:pPr>
              <w:spacing w:line="240" w:lineRule="auto"/>
              <w:ind w:firstLine="0"/>
              <w:rPr>
                <w:sz w:val="20"/>
                <w:szCs w:val="20"/>
              </w:rPr>
            </w:pPr>
            <w:r w:rsidDel="00000000" w:rsidR="00000000" w:rsidRPr="00000000">
              <w:rPr>
                <w:sz w:val="20"/>
                <w:szCs w:val="20"/>
                <w:rtl w:val="0"/>
              </w:rPr>
              <w:t xml:space="preserve">furgonetas_27_06_2023</w:t>
            </w:r>
          </w:p>
        </w:tc>
        <w:tc>
          <w:tcPr>
            <w:shd w:fill="auto" w:val="clear"/>
            <w:tcMar>
              <w:top w:w="100.0" w:type="dxa"/>
              <w:left w:w="100.0" w:type="dxa"/>
              <w:bottom w:w="100.0" w:type="dxa"/>
              <w:right w:w="100.0" w:type="dxa"/>
            </w:tcMar>
          </w:tcPr>
          <w:p w:rsidR="00000000" w:rsidDel="00000000" w:rsidP="00000000" w:rsidRDefault="00000000" w:rsidRPr="00000000" w14:paraId="00000096">
            <w:pPr>
              <w:widowControl w:val="0"/>
              <w:spacing w:line="240" w:lineRule="auto"/>
              <w:ind w:firstLine="0"/>
              <w:jc w:val="center"/>
              <w:rPr>
                <w:i w:val="1"/>
                <w:sz w:val="20"/>
                <w:szCs w:val="20"/>
              </w:rPr>
            </w:pPr>
            <w:r w:rsidDel="00000000" w:rsidR="00000000" w:rsidRPr="00000000">
              <w:rPr>
                <w:i w:val="1"/>
                <w:sz w:val="20"/>
                <w:szCs w:val="20"/>
                <w:rtl w:val="0"/>
              </w:rPr>
              <w:t xml:space="preserve">etiquetadas</w:t>
            </w:r>
          </w:p>
        </w:tc>
        <w:tc>
          <w:tcPr>
            <w:shd w:fill="auto" w:val="clear"/>
            <w:tcMar>
              <w:top w:w="100.0" w:type="dxa"/>
              <w:left w:w="100.0" w:type="dxa"/>
              <w:bottom w:w="100.0" w:type="dxa"/>
              <w:right w:w="100.0" w:type="dxa"/>
            </w:tcMar>
          </w:tcPr>
          <w:p w:rsidR="00000000" w:rsidDel="00000000" w:rsidP="00000000" w:rsidRDefault="00000000" w:rsidRPr="00000000" w14:paraId="00000097">
            <w:pPr>
              <w:widowControl w:val="0"/>
              <w:spacing w:line="240" w:lineRule="auto"/>
              <w:ind w:firstLine="0"/>
              <w:jc w:val="center"/>
              <w:rPr>
                <w:sz w:val="20"/>
                <w:szCs w:val="20"/>
              </w:rPr>
            </w:pPr>
            <w:r w:rsidDel="00000000" w:rsidR="00000000" w:rsidRPr="00000000">
              <w:rPr>
                <w:sz w:val="20"/>
                <w:szCs w:val="20"/>
                <w:rtl w:val="0"/>
              </w:rPr>
              <w:t xml:space="preserve">Si</w:t>
            </w:r>
          </w:p>
        </w:tc>
        <w:tc>
          <w:tcPr>
            <w:shd w:fill="auto" w:val="clear"/>
            <w:tcMar>
              <w:top w:w="100.0" w:type="dxa"/>
              <w:left w:w="100.0" w:type="dxa"/>
              <w:bottom w:w="100.0" w:type="dxa"/>
              <w:right w:w="100.0" w:type="dxa"/>
            </w:tcMar>
          </w:tcPr>
          <w:p w:rsidR="00000000" w:rsidDel="00000000" w:rsidP="00000000" w:rsidRDefault="00000000" w:rsidRPr="00000000" w14:paraId="00000098">
            <w:pPr>
              <w:widowControl w:val="0"/>
              <w:spacing w:line="240" w:lineRule="auto"/>
              <w:ind w:firstLine="0"/>
              <w:jc w:val="center"/>
              <w:rPr>
                <w:sz w:val="20"/>
                <w:szCs w:val="20"/>
              </w:rPr>
            </w:pPr>
            <w:r w:rsidDel="00000000" w:rsidR="00000000" w:rsidRPr="00000000">
              <w:rPr>
                <w:sz w:val="20"/>
                <w:szCs w:val="20"/>
                <w:rtl w:val="0"/>
              </w:rPr>
              <w:t xml:space="preserve">2254</w:t>
            </w:r>
          </w:p>
        </w:tc>
      </w:tr>
      <w:tr>
        <w:trPr>
          <w:cantSplit w:val="0"/>
          <w:trHeight w:val="400" w:hRule="atLeast"/>
          <w:tblHeader w:val="0"/>
        </w:trPr>
        <w:tc>
          <w:tcPr>
            <w:gridSpan w:val="4"/>
            <w:tcBorders>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099">
            <w:pPr>
              <w:pStyle w:val="Heading4"/>
              <w:rPr>
                <w:i w:val="1"/>
                <w:color w:val="000000"/>
                <w:sz w:val="16"/>
                <w:szCs w:val="16"/>
              </w:rPr>
            </w:pPr>
            <w:bookmarkStart w:colFirst="0" w:colLast="0" w:name="_heading=h.2jxsxqh" w:id="28"/>
            <w:bookmarkEnd w:id="28"/>
            <w:r w:rsidDel="00000000" w:rsidR="00000000" w:rsidRPr="00000000">
              <w:rPr>
                <w:i w:val="1"/>
                <w:color w:val="000000"/>
                <w:rtl w:val="0"/>
              </w:rPr>
              <w:t xml:space="preserve">Tabla 1. Distribuc</w:t>
            </w:r>
            <w:r w:rsidDel="00000000" w:rsidR="00000000" w:rsidRPr="00000000">
              <w:rPr>
                <w:i w:val="1"/>
                <w:rtl w:val="0"/>
              </w:rPr>
              <w:t xml:space="preserve">ión de imágenes del conjunto de datos de partida.</w:t>
            </w:r>
            <w:r w:rsidDel="00000000" w:rsidR="00000000" w:rsidRPr="00000000">
              <w:rPr>
                <w:rtl w:val="0"/>
              </w:rPr>
            </w:r>
          </w:p>
        </w:tc>
      </w:tr>
    </w:tbl>
    <w:p w:rsidR="00000000" w:rsidDel="00000000" w:rsidP="00000000" w:rsidRDefault="00000000" w:rsidRPr="00000000" w14:paraId="0000009D">
      <w:pPr>
        <w:pStyle w:val="Heading3"/>
        <w:rPr/>
      </w:pPr>
      <w:bookmarkStart w:colFirst="0" w:colLast="0" w:name="_heading=h.z337ya" w:id="29"/>
      <w:bookmarkEnd w:id="29"/>
      <w:r w:rsidDel="00000000" w:rsidR="00000000" w:rsidRPr="00000000">
        <w:rPr>
          <w:rtl w:val="0"/>
        </w:rPr>
        <w:t xml:space="preserve">To approach this issue, we must utilize a small, independent script to categorize and relabel the images into the correct format. This script will run in a window, showing the original image and the one containing bounding boxes and will then be able to edit the information contained within each image relating to the different vehicles and their class and size. The data is stored as number sequences inside the image name.</w:t>
      </w:r>
    </w:p>
    <w:p w:rsidR="00000000" w:rsidDel="00000000" w:rsidP="00000000" w:rsidRDefault="00000000" w:rsidRPr="00000000" w14:paraId="0000009E">
      <w:pPr>
        <w:ind w:left="0" w:firstLine="0"/>
        <w:rPr/>
      </w:pPr>
      <w:r w:rsidDel="00000000" w:rsidR="00000000" w:rsidRPr="00000000">
        <w:rPr/>
        <w:drawing>
          <wp:inline distB="114300" distT="114300" distL="114300" distR="114300">
            <wp:extent cx="5731200" cy="3987800"/>
            <wp:effectExtent b="0" l="0" r="0" t="0"/>
            <wp:docPr id="15" name="image9.png"/>
            <a:graphic>
              <a:graphicData uri="http://schemas.openxmlformats.org/drawingml/2006/picture">
                <pic:pic>
                  <pic:nvPicPr>
                    <pic:cNvPr id="0" name="image9.png"/>
                    <pic:cNvPicPr preferRelativeResize="0"/>
                  </pic:nvPicPr>
                  <pic:blipFill>
                    <a:blip r:embed="rId17"/>
                    <a:srcRect b="0" l="0" r="0" t="0"/>
                    <a:stretch>
                      <a:fillRect/>
                    </a:stretch>
                  </pic:blipFill>
                  <pic:spPr>
                    <a:xfrm>
                      <a:off x="0" y="0"/>
                      <a:ext cx="5731200" cy="3987800"/>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pStyle w:val="Heading3"/>
        <w:rPr/>
      </w:pPr>
      <w:bookmarkStart w:colFirst="0" w:colLast="0" w:name="_heading=h.3j2qqm3" w:id="30"/>
      <w:bookmarkEnd w:id="30"/>
      <w:r w:rsidDel="00000000" w:rsidR="00000000" w:rsidRPr="00000000">
        <w:rPr>
          <w:rtl w:val="0"/>
        </w:rPr>
      </w:r>
    </w:p>
    <w:p w:rsidR="00000000" w:rsidDel="00000000" w:rsidP="00000000" w:rsidRDefault="00000000" w:rsidRPr="00000000" w14:paraId="000000A0">
      <w:pPr>
        <w:pStyle w:val="Heading3"/>
        <w:rPr/>
      </w:pPr>
      <w:bookmarkStart w:colFirst="0" w:colLast="0" w:name="_heading=h.1y810tw" w:id="31"/>
      <w:bookmarkEnd w:id="31"/>
      <w:r w:rsidDel="00000000" w:rsidR="00000000" w:rsidRPr="00000000">
        <w:rPr>
          <w:rtl w:val="0"/>
        </w:rPr>
        <w:t xml:space="preserve">para solucionar -&gt; creacion del script de etiquetado…</w:t>
      </w:r>
    </w:p>
    <w:p w:rsidR="00000000" w:rsidDel="00000000" w:rsidP="00000000" w:rsidRDefault="00000000" w:rsidRPr="00000000" w14:paraId="000000A1">
      <w:pPr>
        <w:rPr/>
      </w:pPr>
      <w:r w:rsidDel="00000000" w:rsidR="00000000" w:rsidRPr="00000000">
        <w:rPr>
          <w:rtl w:val="0"/>
        </w:rPr>
        <w:t xml:space="preserve">descripcion del ui</w:t>
      </w:r>
    </w:p>
    <w:p w:rsidR="00000000" w:rsidDel="00000000" w:rsidP="00000000" w:rsidRDefault="00000000" w:rsidRPr="00000000" w14:paraId="000000A2">
      <w:pPr>
        <w:rPr/>
      </w:pPr>
      <w:r w:rsidDel="00000000" w:rsidR="00000000" w:rsidRPr="00000000">
        <w:rPr>
          <w:rtl w:val="0"/>
        </w:rPr>
        <w:t xml:space="preserve">how data is stored</w:t>
      </w:r>
    </w:p>
    <w:p w:rsidR="00000000" w:rsidDel="00000000" w:rsidP="00000000" w:rsidRDefault="00000000" w:rsidRPr="00000000" w14:paraId="000000A3">
      <w:pPr>
        <w:pStyle w:val="Heading3"/>
        <w:rPr/>
      </w:pPr>
      <w:bookmarkStart w:colFirst="0" w:colLast="0" w:name="_heading=h.4i7ojhp" w:id="32"/>
      <w:bookmarkEnd w:id="32"/>
      <w:r w:rsidDel="00000000" w:rsidR="00000000" w:rsidRPr="00000000">
        <w:rPr>
          <w:rtl w:val="0"/>
        </w:rPr>
        <w:t xml:space="preserve">Etiquetado</w:t>
      </w:r>
    </w:p>
    <w:p w:rsidR="00000000" w:rsidDel="00000000" w:rsidP="00000000" w:rsidRDefault="00000000" w:rsidRPr="00000000" w14:paraId="000000A4">
      <w:pPr>
        <w:rPr/>
      </w:pPr>
      <w:r w:rsidDel="00000000" w:rsidR="00000000" w:rsidRPr="00000000">
        <w:rPr>
          <w:rtl w:val="0"/>
        </w:rPr>
        <w:tab/>
        <w:t xml:space="preserve">The labeled images are lacking bounding boxes so the next step is to manually add them utilizing a program called label studio. This furthers our goal by allowing the image collection to be more accurately processed. For the training, the information has to be stored as a yaml file so the transfer is also handled at this stage.</w:t>
      </w:r>
    </w:p>
    <w:sdt>
      <w:sdtPr>
        <w:tag w:val="goog_rdk_2"/>
      </w:sdtPr>
      <w:sdtContent>
        <w:p w:rsidR="00000000" w:rsidDel="00000000" w:rsidP="00000000" w:rsidRDefault="00000000" w:rsidRPr="00000000" w14:paraId="000000A5">
          <w:pPr>
            <w:rPr>
              <w:ins w:author="MARIA CARMONA PASTOR" w:id="0" w:date="2024-09-01T21:41:00Z"/>
            </w:rPr>
          </w:pPr>
          <w:r w:rsidDel="00000000" w:rsidR="00000000" w:rsidRPr="00000000">
            <w:rPr>
              <w:rtl w:val="0"/>
            </w:rPr>
            <w:tab/>
          </w:r>
          <w:sdt>
            <w:sdtPr>
              <w:tag w:val="goog_rdk_1"/>
            </w:sdtPr>
            <w:sdtContent>
              <w:ins w:author="MARIA CARMONA PASTOR" w:id="0" w:date="2024-09-01T21:41:00Z">
                <w:r w:rsidDel="00000000" w:rsidR="00000000" w:rsidRPr="00000000">
                  <w:rPr>
                    <w:rtl w:val="0"/>
                  </w:rPr>
                  <w:t xml:space="preserve">used label studio</w:t>
                </w:r>
              </w:ins>
            </w:sdtContent>
          </w:sdt>
        </w:p>
      </w:sdtContent>
    </w:sdt>
    <w:p w:rsidR="00000000" w:rsidDel="00000000" w:rsidP="00000000" w:rsidRDefault="00000000" w:rsidRPr="00000000" w14:paraId="000000A6">
      <w:pPr>
        <w:rPr/>
      </w:pPr>
      <w:sdt>
        <w:sdtPr>
          <w:tag w:val="goog_rdk_3"/>
        </w:sdtPr>
        <w:sdtContent>
          <w:ins w:author="MARIA CARMONA PASTOR" w:id="0" w:date="2024-09-01T21:41:00Z">
            <w:r w:rsidDel="00000000" w:rsidR="00000000" w:rsidRPr="00000000">
              <w:rPr>
                <w:rtl w:val="0"/>
              </w:rPr>
              <w:tab/>
              <w:t xml:space="preserve">paso a formato yaml</w:t>
            </w:r>
          </w:ins>
        </w:sdtContent>
      </w:sdt>
      <w:r w:rsidDel="00000000" w:rsidR="00000000" w:rsidRPr="00000000">
        <w:rPr>
          <w:rtl w:val="0"/>
        </w:rPr>
      </w:r>
    </w:p>
    <w:p w:rsidR="00000000" w:rsidDel="00000000" w:rsidP="00000000" w:rsidRDefault="00000000" w:rsidRPr="00000000" w14:paraId="000000A7">
      <w:pPr>
        <w:rPr/>
      </w:pPr>
      <w:r w:rsidDel="00000000" w:rsidR="00000000" w:rsidRPr="00000000">
        <w:rPr>
          <w:rtl w:val="0"/>
        </w:rPr>
      </w:r>
    </w:p>
    <w:p w:rsidR="00000000" w:rsidDel="00000000" w:rsidP="00000000" w:rsidRDefault="00000000" w:rsidRPr="00000000" w14:paraId="000000A8">
      <w:pPr>
        <w:pStyle w:val="Heading1"/>
        <w:numPr>
          <w:ilvl w:val="0"/>
          <w:numId w:val="2"/>
        </w:numPr>
        <w:ind w:left="720" w:hanging="360"/>
        <w:rPr/>
      </w:pPr>
      <w:bookmarkStart w:colFirst="0" w:colLast="0" w:name="_heading=h.2xcytpi" w:id="33"/>
      <w:bookmarkEnd w:id="33"/>
      <w:r w:rsidDel="00000000" w:rsidR="00000000" w:rsidRPr="00000000">
        <w:rPr>
          <w:rtl w:val="0"/>
        </w:rPr>
        <w:t xml:space="preserve">Análisis de limitaciones</w:t>
      </w:r>
    </w:p>
    <w:p w:rsidR="00000000" w:rsidDel="00000000" w:rsidP="00000000" w:rsidRDefault="00000000" w:rsidRPr="00000000" w14:paraId="000000A9">
      <w:pPr>
        <w:pStyle w:val="Heading2"/>
        <w:numPr>
          <w:ilvl w:val="1"/>
          <w:numId w:val="2"/>
        </w:numPr>
        <w:spacing w:before="200" w:lineRule="auto"/>
        <w:ind w:left="1440" w:hanging="360"/>
        <w:rPr/>
      </w:pPr>
      <w:bookmarkStart w:colFirst="0" w:colLast="0" w:name="_heading=h.1ci93xb" w:id="34"/>
      <w:bookmarkEnd w:id="34"/>
      <w:r w:rsidDel="00000000" w:rsidR="00000000" w:rsidRPr="00000000">
        <w:rPr>
          <w:rtl w:val="0"/>
        </w:rPr>
        <w:t xml:space="preserve">Problemas detectados</w:t>
      </w:r>
    </w:p>
    <w:p w:rsidR="00000000" w:rsidDel="00000000" w:rsidP="00000000" w:rsidRDefault="00000000" w:rsidRPr="00000000" w14:paraId="000000AA">
      <w:pPr>
        <w:ind w:firstLine="720"/>
        <w:rPr/>
      </w:pPr>
      <w:r w:rsidDel="00000000" w:rsidR="00000000" w:rsidRPr="00000000">
        <w:rPr>
          <w:rtl w:val="0"/>
        </w:rPr>
        <w:t xml:space="preserve">Once all the images had been relabeled and processed, their lacking nature became evident in the following fields:</w:t>
      </w:r>
    </w:p>
    <w:p w:rsidR="00000000" w:rsidDel="00000000" w:rsidP="00000000" w:rsidRDefault="00000000" w:rsidRPr="00000000" w14:paraId="000000AB">
      <w:pPr>
        <w:rPr/>
      </w:pPr>
      <w:r w:rsidDel="00000000" w:rsidR="00000000" w:rsidRPr="00000000">
        <w:rPr>
          <w:rtl w:val="0"/>
        </w:rPr>
        <w:t xml:space="preserve">Redundancy:</w:t>
        <w:br w:type="textWrapping"/>
        <w:tab/>
        <w:t xml:space="preserve">Al ser imagenes de trafico, many of the images were to all intents and purposes redundant, making them low value for training a  model. Some pictures had been taken within seconds which made them practically the same while others differed only in a few degrees of change in the horizontal angle of the camera. A big portion of the more than 2000 images was unfortunately redundant in this way.</w:t>
      </w:r>
    </w:p>
    <w:p w:rsidR="00000000" w:rsidDel="00000000" w:rsidP="00000000" w:rsidRDefault="00000000" w:rsidRPr="00000000" w14:paraId="000000AC">
      <w:pPr>
        <w:ind w:left="1440" w:firstLine="340"/>
        <w:rPr/>
      </w:pPr>
      <w:r w:rsidDel="00000000" w:rsidR="00000000" w:rsidRPr="00000000">
        <w:rPr>
          <w:rtl w:val="0"/>
        </w:rPr>
      </w:r>
    </w:p>
    <w:p w:rsidR="00000000" w:rsidDel="00000000" w:rsidP="00000000" w:rsidRDefault="00000000" w:rsidRPr="00000000" w14:paraId="000000AD">
      <w:pPr>
        <w:rPr/>
      </w:pPr>
      <w:r w:rsidDel="00000000" w:rsidR="00000000" w:rsidRPr="00000000">
        <w:rPr>
          <w:rtl w:val="0"/>
        </w:rPr>
        <w:t xml:space="preserve">Ambiguous:</w:t>
      </w:r>
    </w:p>
    <w:p w:rsidR="00000000" w:rsidDel="00000000" w:rsidP="00000000" w:rsidRDefault="00000000" w:rsidRPr="00000000" w14:paraId="000000AE">
      <w:pPr>
        <w:ind w:firstLine="720"/>
        <w:rPr/>
      </w:pPr>
      <w:r w:rsidDel="00000000" w:rsidR="00000000" w:rsidRPr="00000000">
        <w:rPr>
          <w:rtl w:val="0"/>
        </w:rPr>
        <w:t xml:space="preserve">Al ser imagenes de trafico, the resolution is not ideal for training. Many of the images contained ambiguity with some vehicles being only fuzzy rectangles in the distance. A lot of the images also require the context of previous or later images, where the vehicles was or will be closer and therefore more visible. This proved daunting in the labeling stage, leading to a lot of assumptions.</w:t>
      </w:r>
    </w:p>
    <w:p w:rsidR="00000000" w:rsidDel="00000000" w:rsidP="00000000" w:rsidRDefault="00000000" w:rsidRPr="00000000" w14:paraId="000000AF">
      <w:pPr>
        <w:ind w:left="1440" w:firstLine="340"/>
        <w:rPr/>
      </w:pPr>
      <w:r w:rsidDel="00000000" w:rsidR="00000000" w:rsidRPr="00000000">
        <w:rPr>
          <w:rtl w:val="0"/>
        </w:rPr>
      </w:r>
    </w:p>
    <w:p w:rsidR="00000000" w:rsidDel="00000000" w:rsidP="00000000" w:rsidRDefault="00000000" w:rsidRPr="00000000" w14:paraId="000000B0">
      <w:pPr>
        <w:rPr/>
      </w:pPr>
      <w:r w:rsidDel="00000000" w:rsidR="00000000" w:rsidRPr="00000000">
        <w:rPr>
          <w:rtl w:val="0"/>
        </w:rPr>
        <w:t xml:space="preserve">Color variation:</w:t>
      </w:r>
    </w:p>
    <w:p w:rsidR="00000000" w:rsidDel="00000000" w:rsidP="00000000" w:rsidRDefault="00000000" w:rsidRPr="00000000" w14:paraId="000000B1">
      <w:pPr>
        <w:ind w:firstLine="720"/>
        <w:rPr/>
      </w:pPr>
      <w:r w:rsidDel="00000000" w:rsidR="00000000" w:rsidRPr="00000000">
        <w:rPr>
          <w:rtl w:val="0"/>
        </w:rPr>
        <w:t xml:space="preserve">Vans are commonly produced in one of three colors: white, gray, or black. Because of this, there was little to no content relating to other colored vans, which would lead to a huge weakness in the trained model for recognizing and identifying the different types of vans. </w:t>
      </w:r>
    </w:p>
    <w:p w:rsidR="00000000" w:rsidDel="00000000" w:rsidP="00000000" w:rsidRDefault="00000000" w:rsidRPr="00000000" w14:paraId="000000B2">
      <w:pPr>
        <w:ind w:left="1440" w:firstLine="340"/>
        <w:rPr/>
      </w:pPr>
      <w:r w:rsidDel="00000000" w:rsidR="00000000" w:rsidRPr="00000000">
        <w:rPr>
          <w:rtl w:val="0"/>
        </w:rPr>
      </w:r>
    </w:p>
    <w:p w:rsidR="00000000" w:rsidDel="00000000" w:rsidP="00000000" w:rsidRDefault="00000000" w:rsidRPr="00000000" w14:paraId="000000B3">
      <w:pPr>
        <w:rPr/>
      </w:pPr>
      <w:r w:rsidDel="00000000" w:rsidR="00000000" w:rsidRPr="00000000">
        <w:rPr>
          <w:rtl w:val="0"/>
        </w:rPr>
        <w:t xml:space="preserve">Location variation:</w:t>
      </w:r>
    </w:p>
    <w:p w:rsidR="00000000" w:rsidDel="00000000" w:rsidP="00000000" w:rsidRDefault="00000000" w:rsidRPr="00000000" w14:paraId="000000B4">
      <w:pPr>
        <w:ind w:firstLine="720"/>
        <w:rPr/>
      </w:pPr>
      <w:r w:rsidDel="00000000" w:rsidR="00000000" w:rsidRPr="00000000">
        <w:rPr>
          <w:rtl w:val="0"/>
        </w:rPr>
        <w:t xml:space="preserve">The entire 2000+ image dataset is all contained within 5 or 6 locations. Of these, only one of them is within an urban setting and only one is in a complex road network. The others are taken on highways with very non-descript surroundings. The trained model would struggle greatly in a city setting or on a winding road.</w:t>
      </w:r>
    </w:p>
    <w:p w:rsidR="00000000" w:rsidDel="00000000" w:rsidP="00000000" w:rsidRDefault="00000000" w:rsidRPr="00000000" w14:paraId="000000B5">
      <w:pPr>
        <w:ind w:left="1440" w:firstLine="340"/>
        <w:rPr/>
      </w:pPr>
      <w:r w:rsidDel="00000000" w:rsidR="00000000" w:rsidRPr="00000000">
        <w:rPr>
          <w:rtl w:val="0"/>
        </w:rPr>
      </w:r>
    </w:p>
    <w:p w:rsidR="00000000" w:rsidDel="00000000" w:rsidP="00000000" w:rsidRDefault="00000000" w:rsidRPr="00000000" w14:paraId="000000B6">
      <w:pPr>
        <w:rPr/>
      </w:pPr>
      <w:r w:rsidDel="00000000" w:rsidR="00000000" w:rsidRPr="00000000">
        <w:rPr>
          <w:rtl w:val="0"/>
        </w:rPr>
        <w:t xml:space="preserve">Road state:</w:t>
      </w:r>
    </w:p>
    <w:p w:rsidR="00000000" w:rsidDel="00000000" w:rsidP="00000000" w:rsidRDefault="00000000" w:rsidRPr="00000000" w14:paraId="000000B7">
      <w:pPr>
        <w:ind w:firstLine="720"/>
        <w:rPr/>
      </w:pPr>
      <w:r w:rsidDel="00000000" w:rsidR="00000000" w:rsidRPr="00000000">
        <w:rPr>
          <w:rtl w:val="0"/>
        </w:rPr>
        <w:t xml:space="preserve">The dataset is composed mainly of light to no traffic images. There is no content including more than 10 vehicles or with single lane build up. There is nothing with mild to heavy traffic.</w:t>
      </w:r>
    </w:p>
    <w:p w:rsidR="00000000" w:rsidDel="00000000" w:rsidP="00000000" w:rsidRDefault="00000000" w:rsidRPr="00000000" w14:paraId="000000B8">
      <w:pPr>
        <w:ind w:left="1440" w:firstLine="340"/>
        <w:rPr/>
      </w:pPr>
      <w:r w:rsidDel="00000000" w:rsidR="00000000" w:rsidRPr="00000000">
        <w:rPr>
          <w:rtl w:val="0"/>
        </w:rPr>
      </w:r>
    </w:p>
    <w:p w:rsidR="00000000" w:rsidDel="00000000" w:rsidP="00000000" w:rsidRDefault="00000000" w:rsidRPr="00000000" w14:paraId="000000B9">
      <w:pPr>
        <w:rPr/>
      </w:pPr>
      <w:r w:rsidDel="00000000" w:rsidR="00000000" w:rsidRPr="00000000">
        <w:rPr>
          <w:rtl w:val="0"/>
        </w:rPr>
        <w:t xml:space="preserve">Angle variation:</w:t>
      </w:r>
    </w:p>
    <w:p w:rsidR="00000000" w:rsidDel="00000000" w:rsidP="00000000" w:rsidRDefault="00000000" w:rsidRPr="00000000" w14:paraId="000000BA">
      <w:pPr>
        <w:ind w:firstLine="720"/>
        <w:rPr/>
      </w:pPr>
      <w:r w:rsidDel="00000000" w:rsidR="00000000" w:rsidRPr="00000000">
        <w:rPr>
          <w:rtl w:val="0"/>
        </w:rPr>
        <w:t xml:space="preserve">Having been taken in only the aforementioned 5 or 6 locations, the angles at which the different vehicles are photographed are lacking. There is no top or true side view in the dataset and the few raised angles utilized are hardly distinct amongst themselves.</w:t>
      </w:r>
    </w:p>
    <w:p w:rsidR="00000000" w:rsidDel="00000000" w:rsidP="00000000" w:rsidRDefault="00000000" w:rsidRPr="00000000" w14:paraId="000000BB">
      <w:pPr>
        <w:ind w:left="1440" w:firstLine="340"/>
        <w:rPr/>
      </w:pPr>
      <w:r w:rsidDel="00000000" w:rsidR="00000000" w:rsidRPr="00000000">
        <w:rPr>
          <w:rtl w:val="0"/>
        </w:rPr>
      </w:r>
    </w:p>
    <w:p w:rsidR="00000000" w:rsidDel="00000000" w:rsidP="00000000" w:rsidRDefault="00000000" w:rsidRPr="00000000" w14:paraId="000000BC">
      <w:pPr>
        <w:rPr/>
      </w:pPr>
      <w:r w:rsidDel="00000000" w:rsidR="00000000" w:rsidRPr="00000000">
        <w:rPr>
          <w:rtl w:val="0"/>
        </w:rPr>
        <w:t xml:space="preserve">Weather variation:</w:t>
      </w:r>
    </w:p>
    <w:p w:rsidR="00000000" w:rsidDel="00000000" w:rsidP="00000000" w:rsidRDefault="00000000" w:rsidRPr="00000000" w14:paraId="000000BD">
      <w:pPr>
        <w:ind w:firstLine="720"/>
        <w:rPr/>
      </w:pPr>
      <w:r w:rsidDel="00000000" w:rsidR="00000000" w:rsidRPr="00000000">
        <w:rPr>
          <w:rtl w:val="0"/>
        </w:rPr>
        <w:t xml:space="preserve">All images were taken on sunny or clear days. There is no rain, hail, cloud cover, or fog present in any of the images, making it impossible for the model to identify vans correctly through these weather conditions. This proves to be a massive weakness in the final model and is a priority within the data augmentation portion of this project.</w:t>
      </w:r>
    </w:p>
    <w:p w:rsidR="00000000" w:rsidDel="00000000" w:rsidP="00000000" w:rsidRDefault="00000000" w:rsidRPr="00000000" w14:paraId="000000BE">
      <w:pPr>
        <w:ind w:left="1440" w:firstLine="340"/>
        <w:rPr/>
      </w:pPr>
      <w:r w:rsidDel="00000000" w:rsidR="00000000" w:rsidRPr="00000000">
        <w:rPr>
          <w:rtl w:val="0"/>
        </w:rPr>
      </w:r>
    </w:p>
    <w:p w:rsidR="00000000" w:rsidDel="00000000" w:rsidP="00000000" w:rsidRDefault="00000000" w:rsidRPr="00000000" w14:paraId="000000BF">
      <w:pPr>
        <w:rPr/>
      </w:pPr>
      <w:r w:rsidDel="00000000" w:rsidR="00000000" w:rsidRPr="00000000">
        <w:rPr>
          <w:rtl w:val="0"/>
        </w:rPr>
        <w:t xml:space="preserve">Daytime variation:</w:t>
      </w:r>
    </w:p>
    <w:p w:rsidR="00000000" w:rsidDel="00000000" w:rsidP="00000000" w:rsidRDefault="00000000" w:rsidRPr="00000000" w14:paraId="000000C0">
      <w:pPr>
        <w:ind w:firstLine="720"/>
        <w:rPr/>
      </w:pPr>
      <w:r w:rsidDel="00000000" w:rsidR="00000000" w:rsidRPr="00000000">
        <w:rPr>
          <w:rtl w:val="0"/>
        </w:rPr>
        <w:t xml:space="preserve">Only a small portion of the images are taken at night and in none of the locations are there pictures taken at varied times of day such as midday and midnight. This makes training hard, especially in darker conditions where the already failing resolution of the images will be pushed even harder. This also makes it much harder for the model to recognize other aspects of the images like the van color or its distance from the camera.</w:t>
      </w:r>
    </w:p>
    <w:p w:rsidR="00000000" w:rsidDel="00000000" w:rsidP="00000000" w:rsidRDefault="00000000" w:rsidRPr="00000000" w14:paraId="000000C1">
      <w:pPr>
        <w:rPr/>
      </w:pPr>
      <w:r w:rsidDel="00000000" w:rsidR="00000000" w:rsidRPr="00000000">
        <w:rPr>
          <w:rtl w:val="0"/>
        </w:rPr>
      </w:r>
    </w:p>
    <w:p w:rsidR="00000000" w:rsidDel="00000000" w:rsidP="00000000" w:rsidRDefault="00000000" w:rsidRPr="00000000" w14:paraId="000000C2">
      <w:pPr>
        <w:rPr/>
      </w:pPr>
      <w:r w:rsidDel="00000000" w:rsidR="00000000" w:rsidRPr="00000000">
        <w:rPr>
          <w:rtl w:val="0"/>
        </w:rPr>
        <w:t xml:space="preserve">Class imbalance:</w:t>
      </w:r>
    </w:p>
    <w:p w:rsidR="00000000" w:rsidDel="00000000" w:rsidP="00000000" w:rsidRDefault="00000000" w:rsidRPr="00000000" w14:paraId="000000C3">
      <w:pPr>
        <w:ind w:firstLine="720"/>
        <w:rPr/>
      </w:pPr>
      <w:r w:rsidDel="00000000" w:rsidR="00000000" w:rsidRPr="00000000">
        <w:rPr>
          <w:rtl w:val="0"/>
        </w:rPr>
        <w:t xml:space="preserve">Las imágenes proporcionadas para el entrenamiento son únicamente de furgonetas, lo cual, teniendo en cuenta que el modelo, idealmente, debería poder clasificar correctamente en las 7 clases proporcionadas, es un problema si queremos conseguir un modelo que generalize correctamente.</w:t>
      </w:r>
    </w:p>
    <w:sdt>
      <w:sdtPr>
        <w:tag w:val="goog_rdk_6"/>
      </w:sdtPr>
      <w:sdtContent>
        <w:p w:rsidR="00000000" w:rsidDel="00000000" w:rsidP="00000000" w:rsidRDefault="00000000" w:rsidRPr="00000000" w14:paraId="000000C4">
          <w:pPr>
            <w:rPr>
              <w:ins w:author="MARIA CARMONA PASTOR" w:id="1" w:date="2024-09-01T21:42:00Z"/>
            </w:rPr>
          </w:pPr>
          <w:sdt>
            <w:sdtPr>
              <w:tag w:val="goog_rdk_5"/>
            </w:sdtPr>
            <w:sdtContent>
              <w:ins w:author="MARIA CARMONA PASTOR" w:id="1" w:date="2024-09-01T21:42:00Z">
                <w:r w:rsidDel="00000000" w:rsidR="00000000" w:rsidRPr="00000000">
                  <w:rPr>
                    <w:rtl w:val="0"/>
                  </w:rPr>
                  <w:tab/>
                  <w:tab/>
                  <w:t xml:space="preserve">imagenes redundantes/repetidas</w:t>
                </w:r>
              </w:ins>
            </w:sdtContent>
          </w:sdt>
        </w:p>
      </w:sdtContent>
    </w:sdt>
    <w:sdt>
      <w:sdtPr>
        <w:tag w:val="goog_rdk_8"/>
      </w:sdtPr>
      <w:sdtContent>
        <w:p w:rsidR="00000000" w:rsidDel="00000000" w:rsidP="00000000" w:rsidRDefault="00000000" w:rsidRPr="00000000" w14:paraId="000000C5">
          <w:pPr>
            <w:rPr>
              <w:ins w:author="MARIA CARMONA PASTOR" w:id="1" w:date="2024-09-01T21:42:00Z"/>
            </w:rPr>
          </w:pPr>
          <w:sdt>
            <w:sdtPr>
              <w:tag w:val="goog_rdk_7"/>
            </w:sdtPr>
            <w:sdtContent>
              <w:ins w:author="MARIA CARMONA PASTOR" w:id="1" w:date="2024-09-01T21:42:00Z">
                <w:r w:rsidDel="00000000" w:rsidR="00000000" w:rsidRPr="00000000">
                  <w:rPr>
                    <w:rtl w:val="0"/>
                  </w:rPr>
                  <w:tab/>
                  <w:tab/>
                  <w:t xml:space="preserve">imagenes ambiguas</w:t>
                </w:r>
              </w:ins>
            </w:sdtContent>
          </w:sdt>
        </w:p>
      </w:sdtContent>
    </w:sdt>
    <w:sdt>
      <w:sdtPr>
        <w:tag w:val="goog_rdk_10"/>
      </w:sdtPr>
      <w:sdtContent>
        <w:p w:rsidR="00000000" w:rsidDel="00000000" w:rsidP="00000000" w:rsidRDefault="00000000" w:rsidRPr="00000000" w14:paraId="000000C6">
          <w:pPr>
            <w:rPr>
              <w:ins w:author="MARIA CARMONA PASTOR" w:id="1" w:date="2024-09-01T21:42:00Z"/>
            </w:rPr>
          </w:pPr>
          <w:sdt>
            <w:sdtPr>
              <w:tag w:val="goog_rdk_9"/>
            </w:sdtPr>
            <w:sdtContent>
              <w:ins w:author="MARIA CARMONA PASTOR" w:id="1" w:date="2024-09-01T21:42:00Z">
                <w:r w:rsidDel="00000000" w:rsidR="00000000" w:rsidRPr="00000000">
                  <w:rPr>
                    <w:rtl w:val="0"/>
                  </w:rPr>
                  <w:tab/>
                  <w:tab/>
                  <w:t xml:space="preserve">poca variedad de color</w:t>
                </w:r>
              </w:ins>
            </w:sdtContent>
          </w:sdt>
        </w:p>
      </w:sdtContent>
    </w:sdt>
    <w:sdt>
      <w:sdtPr>
        <w:tag w:val="goog_rdk_12"/>
      </w:sdtPr>
      <w:sdtContent>
        <w:p w:rsidR="00000000" w:rsidDel="00000000" w:rsidP="00000000" w:rsidRDefault="00000000" w:rsidRPr="00000000" w14:paraId="000000C7">
          <w:pPr>
            <w:rPr>
              <w:ins w:author="MARIA CARMONA PASTOR" w:id="1" w:date="2024-09-01T21:42:00Z"/>
            </w:rPr>
          </w:pPr>
          <w:sdt>
            <w:sdtPr>
              <w:tag w:val="goog_rdk_11"/>
            </w:sdtPr>
            <w:sdtContent>
              <w:ins w:author="MARIA CARMONA PASTOR" w:id="1" w:date="2024-09-01T21:42:00Z">
                <w:r w:rsidDel="00000000" w:rsidR="00000000" w:rsidRPr="00000000">
                  <w:rPr>
                    <w:rtl w:val="0"/>
                  </w:rPr>
                  <w:tab/>
                  <w:tab/>
                  <w:t xml:space="preserve">poca variedad de localizacion</w:t>
                </w:r>
              </w:ins>
            </w:sdtContent>
          </w:sdt>
        </w:p>
      </w:sdtContent>
    </w:sdt>
    <w:sdt>
      <w:sdtPr>
        <w:tag w:val="goog_rdk_14"/>
      </w:sdtPr>
      <w:sdtContent>
        <w:p w:rsidR="00000000" w:rsidDel="00000000" w:rsidP="00000000" w:rsidRDefault="00000000" w:rsidRPr="00000000" w14:paraId="000000C8">
          <w:pPr>
            <w:ind w:left="720" w:firstLine="720"/>
            <w:rPr>
              <w:ins w:author="MARIA CARMONA PASTOR" w:id="1" w:date="2024-09-01T21:42:00Z"/>
            </w:rPr>
          </w:pPr>
          <w:sdt>
            <w:sdtPr>
              <w:tag w:val="goog_rdk_13"/>
            </w:sdtPr>
            <w:sdtContent>
              <w:ins w:author="MARIA CARMONA PASTOR" w:id="1" w:date="2024-09-01T21:42:00Z">
                <w:r w:rsidDel="00000000" w:rsidR="00000000" w:rsidRPr="00000000">
                  <w:rPr>
                    <w:rtl w:val="0"/>
                  </w:rPr>
                  <w:t xml:space="preserve">poca variedad de angulo</w:t>
                </w:r>
              </w:ins>
            </w:sdtContent>
          </w:sdt>
        </w:p>
      </w:sdtContent>
    </w:sdt>
    <w:sdt>
      <w:sdtPr>
        <w:tag w:val="goog_rdk_16"/>
      </w:sdtPr>
      <w:sdtContent>
        <w:p w:rsidR="00000000" w:rsidDel="00000000" w:rsidP="00000000" w:rsidRDefault="00000000" w:rsidRPr="00000000" w14:paraId="000000C9">
          <w:pPr>
            <w:ind w:left="720" w:firstLine="720"/>
            <w:rPr>
              <w:ins w:author="MARIA CARMONA PASTOR" w:id="1" w:date="2024-09-01T21:42:00Z"/>
            </w:rPr>
          </w:pPr>
          <w:sdt>
            <w:sdtPr>
              <w:tag w:val="goog_rdk_15"/>
            </w:sdtPr>
            <w:sdtContent>
              <w:ins w:author="MARIA CARMONA PASTOR" w:id="1" w:date="2024-09-01T21:42:00Z">
                <w:r w:rsidDel="00000000" w:rsidR="00000000" w:rsidRPr="00000000">
                  <w:rPr>
                    <w:rtl w:val="0"/>
                  </w:rPr>
                  <w:t xml:space="preserve">poca variedad meteorologica</w:t>
                </w:r>
              </w:ins>
            </w:sdtContent>
          </w:sdt>
        </w:p>
      </w:sdtContent>
    </w:sdt>
    <w:sdt>
      <w:sdtPr>
        <w:tag w:val="goog_rdk_18"/>
      </w:sdtPr>
      <w:sdtContent>
        <w:p w:rsidR="00000000" w:rsidDel="00000000" w:rsidP="00000000" w:rsidRDefault="00000000" w:rsidRPr="00000000" w14:paraId="000000CA">
          <w:pPr>
            <w:ind w:left="720" w:firstLine="720"/>
            <w:rPr>
              <w:ins w:author="MARIA CARMONA PASTOR" w:id="1" w:date="2024-09-01T21:42:00Z"/>
            </w:rPr>
          </w:pPr>
          <w:sdt>
            <w:sdtPr>
              <w:tag w:val="goog_rdk_17"/>
            </w:sdtPr>
            <w:sdtContent>
              <w:ins w:author="MARIA CARMONA PASTOR" w:id="1" w:date="2024-09-01T21:42:00Z">
                <w:r w:rsidDel="00000000" w:rsidR="00000000" w:rsidRPr="00000000">
                  <w:rPr>
                    <w:rtl w:val="0"/>
                  </w:rPr>
                  <w:t xml:space="preserve">poca variedad cronologica</w:t>
                </w:r>
              </w:ins>
            </w:sdtContent>
          </w:sdt>
        </w:p>
      </w:sdtContent>
    </w:sdt>
    <w:sdt>
      <w:sdtPr>
        <w:tag w:val="goog_rdk_20"/>
      </w:sdtPr>
      <w:sdtContent>
        <w:p w:rsidR="00000000" w:rsidDel="00000000" w:rsidP="00000000" w:rsidRDefault="00000000" w:rsidRPr="00000000" w14:paraId="000000CB">
          <w:pPr>
            <w:ind w:left="720" w:firstLine="720"/>
            <w:rPr>
              <w:ins w:author="MARIA CARMONA PASTOR" w:id="1" w:date="2024-09-01T21:42:00Z"/>
            </w:rPr>
          </w:pPr>
          <w:sdt>
            <w:sdtPr>
              <w:tag w:val="goog_rdk_19"/>
            </w:sdtPr>
            <w:sdtContent>
              <w:ins w:author="MARIA CARMONA PASTOR" w:id="1" w:date="2024-09-01T21:42:00Z">
                <w:r w:rsidDel="00000000" w:rsidR="00000000" w:rsidRPr="00000000">
                  <w:rPr>
                    <w:rtl w:val="0"/>
                  </w:rPr>
                  <w:t xml:space="preserve">class imbalance</w:t>
                </w:r>
              </w:ins>
            </w:sdtContent>
          </w:sdt>
        </w:p>
      </w:sdtContent>
    </w:sdt>
    <w:p w:rsidR="00000000" w:rsidDel="00000000" w:rsidP="00000000" w:rsidRDefault="00000000" w:rsidRPr="00000000" w14:paraId="000000CC">
      <w:pPr>
        <w:rPr/>
      </w:pPr>
      <w:r w:rsidDel="00000000" w:rsidR="00000000" w:rsidRPr="00000000">
        <w:rPr>
          <w:rtl w:val="0"/>
        </w:rPr>
      </w:r>
    </w:p>
    <w:p w:rsidR="00000000" w:rsidDel="00000000" w:rsidP="00000000" w:rsidRDefault="00000000" w:rsidRPr="00000000" w14:paraId="000000CD">
      <w:pPr>
        <w:pStyle w:val="Heading2"/>
        <w:numPr>
          <w:ilvl w:val="1"/>
          <w:numId w:val="2"/>
        </w:numPr>
        <w:ind w:left="1440" w:hanging="360"/>
        <w:rPr/>
      </w:pPr>
      <w:bookmarkStart w:colFirst="0" w:colLast="0" w:name="_heading=h.3whwml4" w:id="35"/>
      <w:bookmarkEnd w:id="35"/>
      <w:r w:rsidDel="00000000" w:rsidR="00000000" w:rsidRPr="00000000">
        <w:rPr>
          <w:rtl w:val="0"/>
        </w:rPr>
        <w:t xml:space="preserve">Obtención de información del dataset</w:t>
      </w:r>
    </w:p>
    <w:p w:rsidR="00000000" w:rsidDel="00000000" w:rsidP="00000000" w:rsidRDefault="00000000" w:rsidRPr="00000000" w14:paraId="000000CE">
      <w:pPr>
        <w:rPr/>
      </w:pPr>
      <w:r w:rsidDel="00000000" w:rsidR="00000000" w:rsidRPr="00000000">
        <w:rPr>
          <w:rtl w:val="0"/>
        </w:rPr>
        <w:t xml:space="preserve">Explicar los añadidos a la interfaz grafica del programilla. Foto gui.</w:t>
      </w:r>
    </w:p>
    <w:p w:rsidR="00000000" w:rsidDel="00000000" w:rsidP="00000000" w:rsidRDefault="00000000" w:rsidRPr="00000000" w14:paraId="000000CF">
      <w:pPr>
        <w:rPr/>
      </w:pPr>
      <w:r w:rsidDel="00000000" w:rsidR="00000000" w:rsidRPr="00000000">
        <w:rPr>
          <w:rtl w:val="0"/>
        </w:rPr>
        <w:t xml:space="preserve">Añadir graphs with the info generated.</w:t>
      </w:r>
    </w:p>
    <w:p w:rsidR="00000000" w:rsidDel="00000000" w:rsidP="00000000" w:rsidRDefault="00000000" w:rsidRPr="00000000" w14:paraId="000000D0">
      <w:pPr>
        <w:rPr/>
      </w:pPr>
      <w:r w:rsidDel="00000000" w:rsidR="00000000" w:rsidRPr="00000000">
        <w:rPr>
          <w:rtl w:val="0"/>
        </w:rPr>
      </w:r>
    </w:p>
    <w:sdt>
      <w:sdtPr>
        <w:tag w:val="goog_rdk_23"/>
      </w:sdtPr>
      <w:sdtContent>
        <w:p w:rsidR="00000000" w:rsidDel="00000000" w:rsidP="00000000" w:rsidRDefault="00000000" w:rsidRPr="00000000" w14:paraId="000000D1">
          <w:pPr>
            <w:rPr>
              <w:ins w:author="MARIA CARMONA PASTOR" w:id="2" w:date="2024-09-01T21:44:00Z"/>
            </w:rPr>
          </w:pPr>
          <w:sdt>
            <w:sdtPr>
              <w:tag w:val="goog_rdk_22"/>
            </w:sdtPr>
            <w:sdtContent>
              <w:ins w:author="MARIA CARMONA PASTOR" w:id="2" w:date="2024-09-01T21:44:00Z">
                <w:r w:rsidDel="00000000" w:rsidR="00000000" w:rsidRPr="00000000">
                  <w:rPr>
                    <w:rtl w:val="0"/>
                  </w:rPr>
                  <w:tab/>
                  <w:tab/>
                  <w:t xml:space="preserve">tkinter</w:t>
                </w:r>
              </w:ins>
            </w:sdtContent>
          </w:sdt>
        </w:p>
      </w:sdtContent>
    </w:sdt>
    <w:sdt>
      <w:sdtPr>
        <w:tag w:val="goog_rdk_25"/>
      </w:sdtPr>
      <w:sdtContent>
        <w:p w:rsidR="00000000" w:rsidDel="00000000" w:rsidP="00000000" w:rsidRDefault="00000000" w:rsidRPr="00000000" w14:paraId="000000D2">
          <w:pPr>
            <w:rPr>
              <w:ins w:author="MARIA CARMONA PASTOR" w:id="2" w:date="2024-09-01T21:44:00Z"/>
            </w:rPr>
          </w:pPr>
          <w:sdt>
            <w:sdtPr>
              <w:tag w:val="goog_rdk_24"/>
            </w:sdtPr>
            <w:sdtContent>
              <w:ins w:author="MARIA CARMONA PASTOR" w:id="2" w:date="2024-09-01T21:44:00Z">
                <w:r w:rsidDel="00000000" w:rsidR="00000000" w:rsidRPr="00000000">
                  <w:rPr>
                    <w:rtl w:val="0"/>
                  </w:rPr>
                  <w:tab/>
                  <w:tab/>
                  <w:t xml:space="preserve">graficos con info</w:t>
                </w:r>
              </w:ins>
            </w:sdtContent>
          </w:sdt>
        </w:p>
      </w:sdtContent>
    </w:sdt>
    <w:sdt>
      <w:sdtPr>
        <w:tag w:val="goog_rdk_27"/>
      </w:sdtPr>
      <w:sdtContent>
        <w:p w:rsidR="00000000" w:rsidDel="00000000" w:rsidP="00000000" w:rsidRDefault="00000000" w:rsidRPr="00000000" w14:paraId="000000D3">
          <w:pPr>
            <w:rPr>
              <w:ins w:author="MARIA CARMONA PASTOR" w:id="2" w:date="2024-09-01T21:44:00Z"/>
            </w:rPr>
          </w:pPr>
          <w:sdt>
            <w:sdtPr>
              <w:tag w:val="goog_rdk_26"/>
            </w:sdtPr>
            <w:sdtContent>
              <w:ins w:author="MARIA CARMONA PASTOR" w:id="2" w:date="2024-09-01T21:44:00Z">
                <w:r w:rsidDel="00000000" w:rsidR="00000000" w:rsidRPr="00000000">
                  <w:rPr>
                    <w:rtl w:val="0"/>
                  </w:rPr>
                  <w:tab/>
                  <w:tab/>
                  <w:tab/>
                  <w:t xml:space="preserve">pie chart</w:t>
                </w:r>
              </w:ins>
            </w:sdtContent>
          </w:sdt>
        </w:p>
      </w:sdtContent>
    </w:sdt>
    <w:p w:rsidR="00000000" w:rsidDel="00000000" w:rsidP="00000000" w:rsidRDefault="00000000" w:rsidRPr="00000000" w14:paraId="000000D4">
      <w:pPr>
        <w:rPr/>
      </w:pPr>
      <w:sdt>
        <w:sdtPr>
          <w:tag w:val="goog_rdk_28"/>
        </w:sdtPr>
        <w:sdtContent>
          <w:ins w:author="MARIA CARMONA PASTOR" w:id="2" w:date="2024-09-01T21:44:00Z">
            <w:r w:rsidDel="00000000" w:rsidR="00000000" w:rsidRPr="00000000">
              <w:rPr>
                <w:rtl w:val="0"/>
              </w:rPr>
              <w:tab/>
              <w:tab/>
              <w:tab/>
              <w:t xml:space="preserve">column graphs</w:t>
            </w:r>
          </w:ins>
        </w:sdtContent>
      </w:sdt>
      <w:r w:rsidDel="00000000" w:rsidR="00000000" w:rsidRPr="00000000">
        <w:rPr>
          <w:rtl w:val="0"/>
        </w:rPr>
      </w:r>
    </w:p>
    <w:p w:rsidR="00000000" w:rsidDel="00000000" w:rsidP="00000000" w:rsidRDefault="00000000" w:rsidRPr="00000000" w14:paraId="000000D5">
      <w:pPr>
        <w:pStyle w:val="Heading1"/>
        <w:numPr>
          <w:ilvl w:val="0"/>
          <w:numId w:val="2"/>
        </w:numPr>
        <w:ind w:left="720" w:hanging="360"/>
        <w:rPr/>
      </w:pPr>
      <w:bookmarkStart w:colFirst="0" w:colLast="0" w:name="_heading=h.2bn6wsx" w:id="36"/>
      <w:bookmarkEnd w:id="36"/>
      <w:r w:rsidDel="00000000" w:rsidR="00000000" w:rsidRPr="00000000">
        <w:rPr>
          <w:rtl w:val="0"/>
        </w:rPr>
        <w:t xml:space="preserve">Propuesta de aumento de datos</w:t>
      </w:r>
    </w:p>
    <w:p w:rsidR="00000000" w:rsidDel="00000000" w:rsidP="00000000" w:rsidRDefault="00000000" w:rsidRPr="00000000" w14:paraId="000000D6">
      <w:pPr>
        <w:rPr/>
      </w:pPr>
      <w:r w:rsidDel="00000000" w:rsidR="00000000" w:rsidRPr="00000000">
        <w:rPr>
          <w:rtl w:val="0"/>
        </w:rPr>
        <w:tab/>
        <w:t xml:space="preserve">The most important issue at hand is the lacking variation present in the dataset. Thankfully, most of these failings can be easily resolved with the use of filters or hue/brightness/saturation manipulation. Weather can be easily simulated and the weather, daytime, and color issues can be fixed with simple shifts in the color makeup of the image. Other than the color, we can also tinker with the image itself by cropping it into different sizes or flipping it horizontally.</w:t>
      </w:r>
    </w:p>
    <w:sdt>
      <w:sdtPr>
        <w:tag w:val="goog_rdk_31"/>
      </w:sdtPr>
      <w:sdtContent>
        <w:p w:rsidR="00000000" w:rsidDel="00000000" w:rsidP="00000000" w:rsidRDefault="00000000" w:rsidRPr="00000000" w14:paraId="000000D7">
          <w:pPr>
            <w:rPr>
              <w:ins w:author="MARIA CARMONA PASTOR" w:id="3" w:date="2024-09-01T21:44:00Z"/>
            </w:rPr>
          </w:pPr>
          <w:sdt>
            <w:sdtPr>
              <w:tag w:val="goog_rdk_30"/>
            </w:sdtPr>
            <w:sdtContent>
              <w:ins w:author="MARIA CARMONA PASTOR" w:id="3" w:date="2024-09-01T21:44:00Z">
                <w:r w:rsidDel="00000000" w:rsidR="00000000" w:rsidRPr="00000000">
                  <w:rPr>
                    <w:rtl w:val="0"/>
                  </w:rPr>
                  <w:tab/>
                  <w:tab/>
                  <w:t xml:space="preserve">color variation</w:t>
                </w:r>
              </w:ins>
            </w:sdtContent>
          </w:sdt>
        </w:p>
      </w:sdtContent>
    </w:sdt>
    <w:sdt>
      <w:sdtPr>
        <w:tag w:val="goog_rdk_33"/>
      </w:sdtPr>
      <w:sdtContent>
        <w:p w:rsidR="00000000" w:rsidDel="00000000" w:rsidP="00000000" w:rsidRDefault="00000000" w:rsidRPr="00000000" w14:paraId="000000D8">
          <w:pPr>
            <w:rPr>
              <w:ins w:author="MARIA CARMONA PASTOR" w:id="3" w:date="2024-09-01T21:44:00Z"/>
            </w:rPr>
          </w:pPr>
          <w:sdt>
            <w:sdtPr>
              <w:tag w:val="goog_rdk_32"/>
            </w:sdtPr>
            <w:sdtContent>
              <w:ins w:author="MARIA CARMONA PASTOR" w:id="3" w:date="2024-09-01T21:44:00Z">
                <w:r w:rsidDel="00000000" w:rsidR="00000000" w:rsidRPr="00000000">
                  <w:rPr>
                    <w:rtl w:val="0"/>
                  </w:rPr>
                  <w:tab/>
                  <w:tab/>
                  <w:t xml:space="preserve">weather filters</w:t>
                </w:r>
              </w:ins>
            </w:sdtContent>
          </w:sdt>
        </w:p>
      </w:sdtContent>
    </w:sdt>
    <w:sdt>
      <w:sdtPr>
        <w:tag w:val="goog_rdk_35"/>
      </w:sdtPr>
      <w:sdtContent>
        <w:p w:rsidR="00000000" w:rsidDel="00000000" w:rsidP="00000000" w:rsidRDefault="00000000" w:rsidRPr="00000000" w14:paraId="000000D9">
          <w:pPr>
            <w:rPr>
              <w:ins w:author="MARIA CARMONA PASTOR" w:id="3" w:date="2024-09-01T21:44:00Z"/>
            </w:rPr>
          </w:pPr>
          <w:sdt>
            <w:sdtPr>
              <w:tag w:val="goog_rdk_34"/>
            </w:sdtPr>
            <w:sdtContent>
              <w:ins w:author="MARIA CARMONA PASTOR" w:id="3" w:date="2024-09-01T21:44:00Z">
                <w:r w:rsidDel="00000000" w:rsidR="00000000" w:rsidRPr="00000000">
                  <w:rPr>
                    <w:rtl w:val="0"/>
                  </w:rPr>
                  <w:tab/>
                  <w:tab/>
                  <w:t xml:space="preserve">class balancing with cropping of images</w:t>
                </w:r>
              </w:ins>
            </w:sdtContent>
          </w:sdt>
        </w:p>
      </w:sdtContent>
    </w:sdt>
    <w:sdt>
      <w:sdtPr>
        <w:tag w:val="goog_rdk_37"/>
      </w:sdtPr>
      <w:sdtContent>
        <w:p w:rsidR="00000000" w:rsidDel="00000000" w:rsidP="00000000" w:rsidRDefault="00000000" w:rsidRPr="00000000" w14:paraId="000000DA">
          <w:pPr>
            <w:rPr>
              <w:ins w:author="MARIA CARMONA PASTOR" w:id="3" w:date="2024-09-01T21:44:00Z"/>
            </w:rPr>
          </w:pPr>
          <w:sdt>
            <w:sdtPr>
              <w:tag w:val="goog_rdk_36"/>
            </w:sdtPr>
            <w:sdtContent>
              <w:ins w:author="MARIA CARMONA PASTOR" w:id="3" w:date="2024-09-01T21:44:00Z">
                <w:r w:rsidDel="00000000" w:rsidR="00000000" w:rsidRPr="00000000">
                  <w:rPr>
                    <w:rtl w:val="0"/>
                  </w:rPr>
                  <w:tab/>
                  <w:tab/>
                  <w:t xml:space="preserve">flip horizontal</w:t>
                </w:r>
              </w:ins>
            </w:sdtContent>
          </w:sdt>
        </w:p>
      </w:sdtContent>
    </w:sdt>
    <w:p w:rsidR="00000000" w:rsidDel="00000000" w:rsidP="00000000" w:rsidRDefault="00000000" w:rsidRPr="00000000" w14:paraId="000000DB">
      <w:pPr>
        <w:rPr/>
      </w:pPr>
      <w:sdt>
        <w:sdtPr>
          <w:tag w:val="goog_rdk_38"/>
        </w:sdtPr>
        <w:sdtContent>
          <w:ins w:author="MARIA CARMONA PASTOR" w:id="3" w:date="2024-09-01T21:44:00Z">
            <w:r w:rsidDel="00000000" w:rsidR="00000000" w:rsidRPr="00000000">
              <w:rPr>
                <w:rtl w:val="0"/>
              </w:rPr>
              <w:tab/>
              <w:t xml:space="preserve">5.1 dataset filter</w:t>
            </w:r>
          </w:ins>
        </w:sdtContent>
      </w:sdt>
      <w:r w:rsidDel="00000000" w:rsidR="00000000" w:rsidRPr="00000000">
        <w:rPr>
          <w:rtl w:val="0"/>
        </w:rPr>
      </w:r>
    </w:p>
    <w:p w:rsidR="00000000" w:rsidDel="00000000" w:rsidP="00000000" w:rsidRDefault="00000000" w:rsidRPr="00000000" w14:paraId="000000DC">
      <w:pPr>
        <w:pStyle w:val="Heading1"/>
        <w:numPr>
          <w:ilvl w:val="0"/>
          <w:numId w:val="2"/>
        </w:numPr>
        <w:ind w:left="720" w:hanging="360"/>
        <w:rPr/>
      </w:pPr>
      <w:bookmarkStart w:colFirst="0" w:colLast="0" w:name="_heading=h.qsh70q" w:id="37"/>
      <w:bookmarkEnd w:id="37"/>
      <w:r w:rsidDel="00000000" w:rsidR="00000000" w:rsidRPr="00000000">
        <w:rPr>
          <w:rtl w:val="0"/>
        </w:rPr>
        <w:t xml:space="preserve">Conclusiones</w:t>
      </w:r>
    </w:p>
    <w:p w:rsidR="00000000" w:rsidDel="00000000" w:rsidP="00000000" w:rsidRDefault="00000000" w:rsidRPr="00000000" w14:paraId="000000DD">
      <w:pPr>
        <w:ind w:firstLine="720"/>
        <w:rPr/>
      </w:pPr>
      <w:r w:rsidDel="00000000" w:rsidR="00000000" w:rsidRPr="00000000">
        <w:rPr>
          <w:rtl w:val="0"/>
        </w:rPr>
        <w:t xml:space="preserve">A pivotal aspect of this pre-training phase is the proper labeling of the dataset. Errors here will propagate into our final model, making it much harder for the training to produce satisfying and effective results. This stage contains the highest risk in human error as well, making it all the more vital that it be handled with the proper attention. Creating the labeling script will ease the flow for the labeling which will, in turn, improve consistency between images and allow for a faster and continuous labeling, minimizing the strain on the human component of the process.</w:t>
      </w:r>
    </w:p>
    <w:p w:rsidR="00000000" w:rsidDel="00000000" w:rsidP="00000000" w:rsidRDefault="00000000" w:rsidRPr="00000000" w14:paraId="000000DE">
      <w:pPr>
        <w:ind w:left="720" w:firstLine="340"/>
        <w:rPr/>
      </w:pPr>
      <w:r w:rsidDel="00000000" w:rsidR="00000000" w:rsidRPr="00000000">
        <w:rPr>
          <w:rtl w:val="0"/>
        </w:rPr>
      </w:r>
    </w:p>
    <w:p w:rsidR="00000000" w:rsidDel="00000000" w:rsidP="00000000" w:rsidRDefault="00000000" w:rsidRPr="00000000" w14:paraId="000000DF">
      <w:pPr>
        <w:ind w:firstLine="720"/>
        <w:rPr/>
      </w:pPr>
      <w:r w:rsidDel="00000000" w:rsidR="00000000" w:rsidRPr="00000000">
        <w:rPr>
          <w:rtl w:val="0"/>
        </w:rPr>
        <w:t xml:space="preserve">Through labeling the dataset, it became evident that one of the biggest challenges going forward is the lack of diversity. Using different data augmentation methods, we can improve the variation within the dataset to maximize training potential. By manipulating what little content we have we can markedly improve the diversity within the dataset and allow for the model to properly train on as many different road conditions as we can manage. </w:t>
      </w:r>
    </w:p>
    <w:p w:rsidR="00000000" w:rsidDel="00000000" w:rsidP="00000000" w:rsidRDefault="00000000" w:rsidRPr="00000000" w14:paraId="000000E0">
      <w:pPr>
        <w:rPr/>
      </w:pPr>
      <w:sdt>
        <w:sdtPr>
          <w:tag w:val="goog_rdk_40"/>
        </w:sdtPr>
        <w:sdtContent>
          <w:ins w:author="MARIA CARMONA PASTOR" w:id="4" w:date="2024-09-01T21:47:00Z">
            <w:r w:rsidDel="00000000" w:rsidR="00000000" w:rsidRPr="00000000">
              <w:rPr>
                <w:rtl w:val="0"/>
              </w:rPr>
              <w:tab/>
              <w:tab/>
              <w:t xml:space="preserve">we will figure this out at 3am</w:t>
            </w:r>
          </w:ins>
        </w:sdtContent>
      </w:sdt>
      <w:r w:rsidDel="00000000" w:rsidR="00000000" w:rsidRPr="00000000">
        <w:rPr>
          <w:rtl w:val="0"/>
        </w:rPr>
      </w:r>
    </w:p>
    <w:p w:rsidR="00000000" w:rsidDel="00000000" w:rsidP="00000000" w:rsidRDefault="00000000" w:rsidRPr="00000000" w14:paraId="000000E1">
      <w:pPr>
        <w:pStyle w:val="Heading1"/>
        <w:numPr>
          <w:ilvl w:val="0"/>
          <w:numId w:val="2"/>
        </w:numPr>
        <w:ind w:left="720" w:hanging="360"/>
        <w:rPr/>
      </w:pPr>
      <w:r w:rsidDel="00000000" w:rsidR="00000000" w:rsidRPr="00000000">
        <w:rPr>
          <w:rtl w:val="0"/>
        </w:rPr>
        <w:t xml:space="preserve">Trabajo futuro</w:t>
      </w:r>
    </w:p>
    <w:p w:rsidR="00000000" w:rsidDel="00000000" w:rsidP="00000000" w:rsidRDefault="00000000" w:rsidRPr="00000000" w14:paraId="000000E2">
      <w:pPr>
        <w:rPr/>
      </w:pPr>
      <w:r w:rsidDel="00000000" w:rsidR="00000000" w:rsidRPr="00000000">
        <w:rPr>
          <w:rtl w:val="0"/>
        </w:rPr>
        <w:t xml:space="preserve">Se procederá a realizar el aumento de datos especificado, así como el entrenamiento sobre una red pre-entrenada con el </w:t>
      </w:r>
      <w:r w:rsidDel="00000000" w:rsidR="00000000" w:rsidRPr="00000000">
        <w:rPr>
          <w:i w:val="1"/>
          <w:rtl w:val="0"/>
        </w:rPr>
        <w:t xml:space="preserve">dataset</w:t>
      </w:r>
      <w:r w:rsidDel="00000000" w:rsidR="00000000" w:rsidRPr="00000000">
        <w:rPr>
          <w:rtl w:val="0"/>
        </w:rPr>
        <w:t xml:space="preserve"> obtenido.</w:t>
      </w:r>
    </w:p>
    <w:p w:rsidR="00000000" w:rsidDel="00000000" w:rsidP="00000000" w:rsidRDefault="00000000" w:rsidRPr="00000000" w14:paraId="000000E3">
      <w:pPr>
        <w:pStyle w:val="Heading1"/>
        <w:numPr>
          <w:ilvl w:val="0"/>
          <w:numId w:val="2"/>
        </w:numPr>
        <w:ind w:left="720" w:hanging="360"/>
        <w:rPr/>
      </w:pPr>
      <w:bookmarkStart w:colFirst="0" w:colLast="0" w:name="_heading=h.3as4poj" w:id="38"/>
      <w:bookmarkEnd w:id="38"/>
      <w:r w:rsidDel="00000000" w:rsidR="00000000" w:rsidRPr="00000000">
        <w:rPr>
          <w:rtl w:val="0"/>
        </w:rPr>
        <w:t xml:space="preserve">Bibliografía</w:t>
      </w:r>
    </w:p>
    <w:p w:rsidR="00000000" w:rsidDel="00000000" w:rsidP="00000000" w:rsidRDefault="00000000" w:rsidRPr="00000000" w14:paraId="000000E4">
      <w:pPr>
        <w:rPr/>
      </w:pPr>
      <w:r w:rsidDel="00000000" w:rsidR="00000000" w:rsidRPr="00000000">
        <w:rPr>
          <w:rtl w:val="0"/>
        </w:rPr>
      </w:r>
    </w:p>
    <w:tbl>
      <w:tblPr>
        <w:tblStyle w:val="Table2"/>
        <w:tblW w:w="9029.0" w:type="dxa"/>
        <w:jc w:val="left"/>
        <w:tblLayout w:type="fixed"/>
        <w:tblLook w:val="0400"/>
      </w:tblPr>
      <w:tblGrid>
        <w:gridCol w:w="695"/>
        <w:gridCol w:w="8334"/>
        <w:tblGridChange w:id="0">
          <w:tblGrid>
            <w:gridCol w:w="695"/>
            <w:gridCol w:w="8334"/>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E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34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E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34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Carrio, C. Sampedro, A. Rodrigues-Ramos y P. Campoy, «A Review of Deep Learning Methods and Applications for Unmanned Aerial Vehicles,»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Journal of sensors,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vol. 2017, 2017. </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E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34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E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34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IBM, «¿Qué son las redes neuronales convolucionales?,» [En línea]. </w:t>
            </w:r>
            <w:r w:rsidDel="00000000" w:rsidR="00000000" w:rsidRPr="00000000">
              <w:rPr>
                <w:rtl w:val="0"/>
              </w:rPr>
              <w:t xml:space="preserve">Disponible en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https://www.ibm.com/es-es/topics/convolutional-neural-networks. [Último acceso: 27 agosto 2024].</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E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34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E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34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Ultralytics, «Ultralytics YOLO Docs» [En línea]. </w:t>
            </w:r>
            <w:r w:rsidDel="00000000" w:rsidR="00000000" w:rsidRPr="00000000">
              <w:rPr>
                <w:rtl w:val="0"/>
              </w:rPr>
              <w:t xml:space="preserve">Disponible en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https://docs.ultralytics.com/tasks/. [Último acceso: 2 septiembre 2024].</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E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34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E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34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 Khan, «¿Qué es el preprocesamiento de datos? Definición, importancia y pasos,» Astera, 10 mayo 2024. [En línea]. </w:t>
            </w:r>
            <w:r w:rsidDel="00000000" w:rsidR="00000000" w:rsidRPr="00000000">
              <w:rPr>
                <w:rtl w:val="0"/>
              </w:rPr>
              <w:t xml:space="preserve">Disponible en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https://www.astera.com/es/type/blog/data-preprocessing/. [Último acceso: 28 agosto 2024].</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E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34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t xml:space="preserve">[5]</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EE">
            <w:pPr>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t xml:space="preserve">espacio FURGO, «Guía para elegir furgoneta: ¿L1 H1, L1 H2, L3 H3, L4 H3?… el tamaño sí que importa» [En línea]. Disponible en: https://www.espaciofurgo.com/guia-para-elegir-furgoneta-l1-h1-l1-h2-l3-h3-l4-h3-el-tamano-si-que-importa/. [Último acceso: 2 septiembre 2024].</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EF">
            <w:pPr>
              <w:rPr/>
            </w:pPr>
            <w:r w:rsidDel="00000000" w:rsidR="00000000" w:rsidRPr="00000000">
              <w:rPr>
                <w:rtl w:val="0"/>
              </w:rPr>
              <w:t xml:space="preserve">[6]</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F0">
            <w:pPr>
              <w:jc w:val="left"/>
              <w:rPr/>
            </w:pPr>
            <w:r w:rsidDel="00000000" w:rsidR="00000000" w:rsidRPr="00000000">
              <w:rPr>
                <w:rtl w:val="0"/>
              </w:rPr>
              <w:t xml:space="preserve">coches.net, «Furgonetas pequeñas: 3 modelos para 9 marcas» [En línea]. Disponible en: https://www.coches.net/noticias/furgonetas-pequenas. [Último acceso: 2 septiembre 2024].</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F1">
            <w:pPr>
              <w:rPr/>
            </w:pPr>
            <w:r w:rsidDel="00000000" w:rsidR="00000000" w:rsidRPr="00000000">
              <w:rPr>
                <w:rtl w:val="0"/>
              </w:rPr>
              <w:t xml:space="preserve">[7]</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F2">
            <w:pPr>
              <w:jc w:val="left"/>
              <w:rPr/>
            </w:pPr>
            <w:r w:rsidDel="00000000" w:rsidR="00000000" w:rsidRPr="00000000">
              <w:rPr>
                <w:rtl w:val="0"/>
              </w:rPr>
              <w:t xml:space="preserve">Ford, «NUEVO FORD RANGER» [En línea]. Disponible en: https://www.ford.es/furgonetas-pick-up/nuevo-ranger#. [Último acceso: 2 septiembre 2024].</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F3">
            <w:pPr>
              <w:rPr/>
            </w:pPr>
            <w:r w:rsidDel="00000000" w:rsidR="00000000" w:rsidRPr="00000000">
              <w:rPr>
                <w:rtl w:val="0"/>
              </w:rPr>
              <w:t xml:space="preserve">[8]</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F4">
            <w:pPr>
              <w:jc w:val="left"/>
              <w:rPr/>
            </w:pPr>
            <w:r w:rsidDel="00000000" w:rsidR="00000000" w:rsidRPr="00000000">
              <w:rPr>
                <w:rtl w:val="0"/>
              </w:rPr>
              <w:t xml:space="preserve">autonoción.com, «¿Buscando una furgoneta pequeña? Aquí las pocas alternativas» [En línea]. Disponible en: https://www.autonocion.com/furgonetas-pequenas-comerciales/. [Último acceso: 2 septiembre 2024].</w:t>
            </w:r>
          </w:p>
        </w:tc>
      </w:tr>
    </w:tbl>
    <w:p w:rsidR="00000000" w:rsidDel="00000000" w:rsidP="00000000" w:rsidRDefault="00000000" w:rsidRPr="00000000" w14:paraId="000000F5">
      <w:pPr>
        <w:rPr/>
      </w:pPr>
      <w:r w:rsidDel="00000000" w:rsidR="00000000" w:rsidRPr="00000000">
        <w:rPr>
          <w:rtl w:val="0"/>
        </w:rPr>
      </w:r>
    </w:p>
    <w:p w:rsidR="00000000" w:rsidDel="00000000" w:rsidP="00000000" w:rsidRDefault="00000000" w:rsidRPr="00000000" w14:paraId="000000F6">
      <w:pPr>
        <w:rPr/>
      </w:pPr>
      <w:r w:rsidDel="00000000" w:rsidR="00000000" w:rsidRPr="00000000">
        <w:rPr>
          <w:rtl w:val="0"/>
        </w:rPr>
      </w:r>
    </w:p>
    <w:p w:rsidR="00000000" w:rsidDel="00000000" w:rsidP="00000000" w:rsidRDefault="00000000" w:rsidRPr="00000000" w14:paraId="000000F7">
      <w:pPr>
        <w:ind w:firstLine="0"/>
        <w:rPr/>
      </w:pPr>
      <w:r w:rsidDel="00000000" w:rsidR="00000000" w:rsidRPr="00000000">
        <w:rPr>
          <w:rtl w:val="0"/>
        </w:rPr>
      </w:r>
    </w:p>
    <w:p w:rsidR="00000000" w:rsidDel="00000000" w:rsidP="00000000" w:rsidRDefault="00000000" w:rsidRPr="00000000" w14:paraId="000000F8">
      <w:pPr>
        <w:ind w:firstLine="0"/>
        <w:rPr/>
      </w:pPr>
      <w:r w:rsidDel="00000000" w:rsidR="00000000" w:rsidRPr="00000000">
        <w:rPr>
          <w:rtl w:val="0"/>
        </w:rPr>
        <w:t xml:space="preserve">https://roboflow.com/formats/yolov8-pytorch-txt </w:t>
      </w:r>
      <w:r w:rsidDel="00000000" w:rsidR="00000000" w:rsidRPr="00000000">
        <w:rPr>
          <w:rtl w:val="0"/>
        </w:rPr>
      </w:r>
    </w:p>
    <w:sectPr>
      <w:headerReference r:id="rId18" w:type="default"/>
      <w:footerReference r:id="rId19" w:type="default"/>
      <w:pgSz w:h="16834" w:w="11909" w:orient="portrait"/>
      <w:pgMar w:bottom="1440" w:top="1842" w:left="1440" w:right="1440" w:header="720" w:footer="720"/>
      <w:pgNumType w:start="0"/>
      <w:titlePg w:val="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comment w:author="Carmona Pastor, Maria (external) [ES]" w:id="0" w:date="2024-09-03T13:35:00Z">
    <w:p w:rsidR="00000000" w:rsidDel="00000000" w:rsidP="00000000" w:rsidRDefault="00000000" w:rsidRPr="00000000" w14:paraId="000000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Introducir referencia a de dónde sale esto</w:t>
      </w:r>
    </w:p>
  </w:comment>
</w:comments>
</file>

<file path=word/commentsExtended.xml><?xml version="1.0" encoding="utf-8"?>
<w15:commentsEx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15:commentEx w15:paraId="000000FD" w15:done="0"/>
</w15:commentsEx>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Times New Roman"/>
  <w:font w:name="Arial"/>
  <w:font w:name="Courier New"/>
  <w:font w:name="Noto Sans Symbols">
    <w:embedRegular w:fontKey="{00000000-0000-0000-0000-000000000000}" r:id="rId1" w:subsetted="0"/>
    <w:embedBold w:fontKey="{00000000-0000-0000-0000-000000000000}" r:id="rId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FC">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F9">
    <w:pPr>
      <w:spacing w:line="276" w:lineRule="auto"/>
      <w:jc w:val="right"/>
      <w:rPr>
        <w:sz w:val="20"/>
        <w:szCs w:val="20"/>
      </w:rPr>
    </w:pPr>
    <w:r w:rsidDel="00000000" w:rsidR="00000000" w:rsidRPr="00000000">
      <w:rPr>
        <w:rtl w:val="0"/>
      </w:rPr>
      <w:tab/>
      <w:tab/>
      <w:tab/>
    </w:r>
    <w:r w:rsidDel="00000000" w:rsidR="00000000" w:rsidRPr="00000000">
      <w:rPr>
        <w:sz w:val="20"/>
        <w:szCs w:val="20"/>
        <w:rtl w:val="0"/>
      </w:rPr>
      <w:t xml:space="preserve">Trabajo de Investigación</w:t>
    </w:r>
    <w:r w:rsidDel="00000000" w:rsidR="00000000" w:rsidRPr="00000000">
      <w:drawing>
        <wp:anchor allowOverlap="1" behindDoc="0" distB="114300" distT="114300" distL="114300" distR="114300" hidden="0" layoutInCell="1" locked="0" relativeHeight="0" simplePos="0">
          <wp:simplePos x="0" y="0"/>
          <wp:positionH relativeFrom="column">
            <wp:posOffset>2</wp:posOffset>
          </wp:positionH>
          <wp:positionV relativeFrom="paragraph">
            <wp:posOffset>-114298</wp:posOffset>
          </wp:positionV>
          <wp:extent cx="1634820" cy="566738"/>
          <wp:effectExtent b="0" l="0" r="0" t="0"/>
          <wp:wrapNone/>
          <wp:docPr id="12" name="image5.jpg"/>
          <a:graphic>
            <a:graphicData uri="http://schemas.openxmlformats.org/drawingml/2006/picture">
              <pic:pic>
                <pic:nvPicPr>
                  <pic:cNvPr id="0" name="image5.jpg"/>
                  <pic:cNvPicPr preferRelativeResize="0"/>
                </pic:nvPicPr>
                <pic:blipFill>
                  <a:blip r:embed="rId1"/>
                  <a:srcRect b="0" l="0" r="0" t="0"/>
                  <a:stretch>
                    <a:fillRect/>
                  </a:stretch>
                </pic:blipFill>
                <pic:spPr>
                  <a:xfrm>
                    <a:off x="0" y="0"/>
                    <a:ext cx="1634820" cy="566738"/>
                  </a:xfrm>
                  <a:prstGeom prst="rect"/>
                  <a:ln/>
                </pic:spPr>
              </pic:pic>
            </a:graphicData>
          </a:graphic>
        </wp:anchor>
      </w:drawing>
    </w:r>
  </w:p>
  <w:p w:rsidR="00000000" w:rsidDel="00000000" w:rsidP="00000000" w:rsidRDefault="00000000" w:rsidRPr="00000000" w14:paraId="000000FA">
    <w:pPr>
      <w:spacing w:line="276" w:lineRule="auto"/>
      <w:jc w:val="right"/>
      <w:rPr>
        <w:sz w:val="20"/>
        <w:szCs w:val="20"/>
      </w:rPr>
    </w:pPr>
    <w:r w:rsidDel="00000000" w:rsidR="00000000" w:rsidRPr="00000000">
      <w:rPr>
        <w:sz w:val="20"/>
        <w:szCs w:val="20"/>
        <w:rtl w:val="0"/>
      </w:rPr>
      <w:t xml:space="preserve">2023-2024</w:t>
    </w:r>
  </w:p>
  <w:p w:rsidR="00000000" w:rsidDel="00000000" w:rsidP="00000000" w:rsidRDefault="00000000" w:rsidRPr="00000000" w14:paraId="000000FB">
    <w:pPr>
      <w:spacing w:line="276" w:lineRule="auto"/>
      <w:jc w:val="right"/>
      <w:rPr>
        <w:sz w:val="20"/>
        <w:szCs w:val="20"/>
      </w:rPr>
    </w:pPr>
    <w:r w:rsidDel="00000000" w:rsidR="00000000" w:rsidRPr="00000000">
      <w:rPr>
        <w:sz w:val="20"/>
        <w:szCs w:val="20"/>
        <w:rtl w:val="0"/>
      </w:rPr>
      <w:t xml:space="preserve">María Carmona Pastor</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0"/>
      <w:numFmt w:val="bullet"/>
      <w:lvlText w:val="-"/>
      <w:lvlJc w:val="left"/>
      <w:pPr>
        <w:ind w:left="360" w:hanging="360"/>
      </w:pPr>
      <w:rPr>
        <w:rFonts w:ascii="Times New Roman" w:cs="Times New Roman" w:eastAsia="Times New Roman" w:hAnsi="Times New Roman"/>
      </w:rPr>
    </w:lvl>
    <w:lvl w:ilvl="1">
      <w:start w:val="1"/>
      <w:numFmt w:val="bullet"/>
      <w:lvlText w:val="o"/>
      <w:lvlJc w:val="left"/>
      <w:pPr>
        <w:ind w:left="1080" w:hanging="360"/>
      </w:pPr>
      <w:rPr>
        <w:rFonts w:ascii="Courier New" w:cs="Courier New" w:eastAsia="Courier New" w:hAnsi="Courier New"/>
      </w:rPr>
    </w:lvl>
    <w:lvl w:ilvl="2">
      <w:start w:val="1"/>
      <w:numFmt w:val="bullet"/>
      <w:lvlText w:val="▪"/>
      <w:lvlJc w:val="left"/>
      <w:pPr>
        <w:ind w:left="1800" w:hanging="360"/>
      </w:pPr>
      <w:rPr>
        <w:rFonts w:ascii="Noto Sans Symbols" w:cs="Noto Sans Symbols" w:eastAsia="Noto Sans Symbols" w:hAnsi="Noto Sans Symbols"/>
      </w:rPr>
    </w:lvl>
    <w:lvl w:ilvl="3">
      <w:start w:val="1"/>
      <w:numFmt w:val="bullet"/>
      <w:lvlText w:val="●"/>
      <w:lvlJc w:val="left"/>
      <w:pPr>
        <w:ind w:left="2520" w:hanging="360"/>
      </w:pPr>
      <w:rPr>
        <w:rFonts w:ascii="Noto Sans Symbols" w:cs="Noto Sans Symbols" w:eastAsia="Noto Sans Symbols" w:hAnsi="Noto Sans Symbols"/>
      </w:rPr>
    </w:lvl>
    <w:lvl w:ilvl="4">
      <w:start w:val="1"/>
      <w:numFmt w:val="bullet"/>
      <w:lvlText w:val="o"/>
      <w:lvlJc w:val="left"/>
      <w:pPr>
        <w:ind w:left="3240" w:hanging="360"/>
      </w:pPr>
      <w:rPr>
        <w:rFonts w:ascii="Courier New" w:cs="Courier New" w:eastAsia="Courier New" w:hAnsi="Courier New"/>
      </w:rPr>
    </w:lvl>
    <w:lvl w:ilvl="5">
      <w:start w:val="1"/>
      <w:numFmt w:val="bullet"/>
      <w:lvlText w:val="▪"/>
      <w:lvlJc w:val="left"/>
      <w:pPr>
        <w:ind w:left="3960" w:hanging="360"/>
      </w:pPr>
      <w:rPr>
        <w:rFonts w:ascii="Noto Sans Symbols" w:cs="Noto Sans Symbols" w:eastAsia="Noto Sans Symbols" w:hAnsi="Noto Sans Symbols"/>
      </w:rPr>
    </w:lvl>
    <w:lvl w:ilvl="6">
      <w:start w:val="1"/>
      <w:numFmt w:val="bullet"/>
      <w:lvlText w:val="●"/>
      <w:lvlJc w:val="left"/>
      <w:pPr>
        <w:ind w:left="4680" w:hanging="360"/>
      </w:pPr>
      <w:rPr>
        <w:rFonts w:ascii="Noto Sans Symbols" w:cs="Noto Sans Symbols" w:eastAsia="Noto Sans Symbols" w:hAnsi="Noto Sans Symbols"/>
      </w:rPr>
    </w:lvl>
    <w:lvl w:ilvl="7">
      <w:start w:val="1"/>
      <w:numFmt w:val="bullet"/>
      <w:lvlText w:val="o"/>
      <w:lvlJc w:val="left"/>
      <w:pPr>
        <w:ind w:left="5400" w:hanging="360"/>
      </w:pPr>
      <w:rPr>
        <w:rFonts w:ascii="Courier New" w:cs="Courier New" w:eastAsia="Courier New" w:hAnsi="Courier New"/>
      </w:rPr>
    </w:lvl>
    <w:lvl w:ilvl="8">
      <w:start w:val="1"/>
      <w:numFmt w:val="bullet"/>
      <w:lvlText w:val="▪"/>
      <w:lvlJc w:val="left"/>
      <w:pPr>
        <w:ind w:left="612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sz w:val="24"/>
        <w:szCs w:val="24"/>
        <w:lang w:val="es"/>
      </w:rPr>
    </w:rPrDefault>
    <w:pPrDefault>
      <w:pPr>
        <w:spacing w:line="360" w:lineRule="auto"/>
        <w:ind w:firstLine="340"/>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200" w:before="400" w:lineRule="auto"/>
      <w:jc w:val="left"/>
    </w:pPr>
    <w:rPr>
      <w:b w:val="1"/>
    </w:rPr>
  </w:style>
  <w:style w:type="paragraph" w:styleId="Heading2">
    <w:name w:val="heading 2"/>
    <w:basedOn w:val="Normal"/>
    <w:next w:val="Normal"/>
    <w:pPr>
      <w:keepNext w:val="1"/>
      <w:keepLines w:val="1"/>
      <w:spacing w:after="120" w:before="360" w:lineRule="auto"/>
      <w:ind w:left="1440" w:hanging="360"/>
      <w:jc w:val="left"/>
    </w:pPr>
    <w:rPr>
      <w:b w:val="1"/>
    </w:rPr>
  </w:style>
  <w:style w:type="paragraph" w:styleId="Heading3">
    <w:name w:val="heading 3"/>
    <w:basedOn w:val="Normal"/>
    <w:next w:val="Normal"/>
    <w:pPr>
      <w:keepNext w:val="1"/>
      <w:keepLines w:val="1"/>
      <w:spacing w:after="80" w:before="320" w:lineRule="auto"/>
      <w:jc w:val="left"/>
    </w:pPr>
    <w:rPr>
      <w:color w:val="434343"/>
    </w:rPr>
  </w:style>
  <w:style w:type="paragraph" w:styleId="Heading4">
    <w:name w:val="heading 4"/>
    <w:basedOn w:val="Normal"/>
    <w:next w:val="Normal"/>
    <w:pPr>
      <w:keepNext w:val="1"/>
      <w:keepLines w:val="1"/>
      <w:spacing w:line="240" w:lineRule="auto"/>
      <w:jc w:val="center"/>
    </w:pPr>
    <w:rPr>
      <w:sz w:val="20"/>
      <w:szCs w:val="20"/>
    </w:rPr>
  </w:style>
  <w:style w:type="paragraph" w:styleId="Heading5">
    <w:name w:val="heading 5"/>
    <w:basedOn w:val="Normal"/>
    <w:next w:val="Normal"/>
    <w:pPr>
      <w:keepNext w:val="1"/>
      <w:keepLines w:val="1"/>
      <w:spacing w:line="240" w:lineRule="auto"/>
      <w:jc w:val="center"/>
    </w:pPr>
    <w:rPr>
      <w:i w:val="1"/>
      <w:sz w:val="20"/>
      <w:szCs w:val="20"/>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jc w:val="center"/>
    </w:pPr>
    <w:rPr>
      <w:sz w:val="52"/>
      <w:szCs w:val="52"/>
    </w:rPr>
  </w:style>
  <w:style w:type="paragraph" w:styleId="Normal" w:default="1">
    <w:name w:val="Normal"/>
    <w:qFormat w:val="1"/>
    <w:rsid w:val="00AB5B17"/>
    <w:pPr>
      <w:ind w:firstLine="340"/>
    </w:pPr>
  </w:style>
  <w:style w:type="paragraph" w:styleId="Ttulo1">
    <w:name w:val="heading 1"/>
    <w:basedOn w:val="Normal"/>
    <w:next w:val="Normal"/>
    <w:link w:val="Ttulo1Car"/>
    <w:uiPriority w:val="9"/>
    <w:qFormat w:val="1"/>
    <w:pPr>
      <w:keepNext w:val="1"/>
      <w:keepLines w:val="1"/>
      <w:spacing w:after="200" w:before="400"/>
      <w:jc w:val="left"/>
      <w:outlineLvl w:val="0"/>
    </w:pPr>
    <w:rPr>
      <w:b w:val="1"/>
    </w:rPr>
  </w:style>
  <w:style w:type="paragraph" w:styleId="Ttulo2">
    <w:name w:val="heading 2"/>
    <w:basedOn w:val="Normal"/>
    <w:next w:val="Normal"/>
    <w:uiPriority w:val="9"/>
    <w:unhideWhenUsed w:val="1"/>
    <w:qFormat w:val="1"/>
    <w:pPr>
      <w:keepNext w:val="1"/>
      <w:keepLines w:val="1"/>
      <w:spacing w:after="120" w:before="360"/>
      <w:ind w:left="1440" w:hanging="360"/>
      <w:jc w:val="left"/>
      <w:outlineLvl w:val="1"/>
    </w:pPr>
    <w:rPr>
      <w:b w:val="1"/>
    </w:rPr>
  </w:style>
  <w:style w:type="paragraph" w:styleId="Ttulo3">
    <w:name w:val="heading 3"/>
    <w:basedOn w:val="Normal"/>
    <w:next w:val="Normal"/>
    <w:uiPriority w:val="9"/>
    <w:unhideWhenUsed w:val="1"/>
    <w:qFormat w:val="1"/>
    <w:pPr>
      <w:keepNext w:val="1"/>
      <w:keepLines w:val="1"/>
      <w:spacing w:after="80" w:before="320"/>
      <w:jc w:val="left"/>
      <w:outlineLvl w:val="2"/>
    </w:pPr>
    <w:rPr>
      <w:color w:val="434343"/>
    </w:rPr>
  </w:style>
  <w:style w:type="paragraph" w:styleId="Ttulo4">
    <w:name w:val="heading 4"/>
    <w:basedOn w:val="Normal"/>
    <w:next w:val="Normal"/>
    <w:uiPriority w:val="9"/>
    <w:unhideWhenUsed w:val="1"/>
    <w:qFormat w:val="1"/>
    <w:pPr>
      <w:keepNext w:val="1"/>
      <w:keepLines w:val="1"/>
      <w:spacing w:line="240" w:lineRule="auto"/>
      <w:jc w:val="center"/>
      <w:outlineLvl w:val="3"/>
    </w:pPr>
    <w:rPr>
      <w:sz w:val="20"/>
      <w:szCs w:val="20"/>
    </w:rPr>
  </w:style>
  <w:style w:type="paragraph" w:styleId="Ttulo5">
    <w:name w:val="heading 5"/>
    <w:basedOn w:val="Normal"/>
    <w:next w:val="Normal"/>
    <w:uiPriority w:val="9"/>
    <w:semiHidden w:val="1"/>
    <w:unhideWhenUsed w:val="1"/>
    <w:qFormat w:val="1"/>
    <w:pPr>
      <w:keepNext w:val="1"/>
      <w:keepLines w:val="1"/>
      <w:spacing w:after="80" w:before="240"/>
      <w:outlineLvl w:val="4"/>
    </w:pPr>
    <w:rPr>
      <w:color w:val="666666"/>
    </w:rPr>
  </w:style>
  <w:style w:type="paragraph" w:styleId="Ttulo6">
    <w:name w:val="heading 6"/>
    <w:basedOn w:val="Normal"/>
    <w:next w:val="Normal"/>
    <w:uiPriority w:val="9"/>
    <w:semiHidden w:val="1"/>
    <w:unhideWhenUsed w:val="1"/>
    <w:qFormat w:val="1"/>
    <w:pPr>
      <w:keepNext w:val="1"/>
      <w:keepLines w:val="1"/>
      <w:spacing w:after="80" w:before="240"/>
      <w:outlineLvl w:val="5"/>
    </w:pPr>
    <w:rPr>
      <w:i w:val="1"/>
      <w:color w:val="666666"/>
    </w:rPr>
  </w:style>
  <w:style w:type="character" w:styleId="Fuentedeprrafopredeter" w:default="1">
    <w:name w:val="Default Paragraph Font"/>
    <w:uiPriority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table" w:styleId="TableNormal" w:customStyle="1">
    <w:name w:val="Table Normal"/>
    <w:tblPr>
      <w:tblCellMar>
        <w:top w:w="0.0" w:type="dxa"/>
        <w:left w:w="0.0" w:type="dxa"/>
        <w:bottom w:w="0.0" w:type="dxa"/>
        <w:right w:w="0.0" w:type="dxa"/>
      </w:tblCellMar>
    </w:tblPr>
  </w:style>
  <w:style w:type="paragraph" w:styleId="Ttulo">
    <w:name w:val="Title"/>
    <w:basedOn w:val="Normal"/>
    <w:next w:val="Normal"/>
    <w:uiPriority w:val="10"/>
    <w:qFormat w:val="1"/>
    <w:pPr>
      <w:keepNext w:val="1"/>
      <w:keepLines w:val="1"/>
      <w:spacing w:after="60"/>
      <w:jc w:val="center"/>
    </w:pPr>
    <w:rPr>
      <w:sz w:val="52"/>
      <w:szCs w:val="52"/>
    </w:rPr>
  </w:style>
  <w:style w:type="paragraph" w:styleId="Subttulo">
    <w:name w:val="Subtitle"/>
    <w:basedOn w:val="Normal"/>
    <w:next w:val="Normal"/>
    <w:uiPriority w:val="11"/>
    <w:qFormat w:val="1"/>
    <w:pPr>
      <w:keepNext w:val="1"/>
      <w:keepLines w:val="1"/>
      <w:spacing w:after="320"/>
      <w:jc w:val="center"/>
    </w:pPr>
    <w:rPr>
      <w:color w:val="666666"/>
      <w:sz w:val="30"/>
      <w:szCs w:val="30"/>
    </w:rPr>
  </w:style>
  <w:style w:type="table" w:styleId="a" w:customStyle="1">
    <w:basedOn w:val="TableNormal"/>
    <w:tblPr>
      <w:tblStyleRowBandSize w:val="1"/>
      <w:tblStyleColBandSize w:val="1"/>
      <w:tblCellMar>
        <w:top w:w="100.0" w:type="dxa"/>
        <w:left w:w="100.0" w:type="dxa"/>
        <w:bottom w:w="100.0" w:type="dxa"/>
        <w:right w:w="100.0" w:type="dxa"/>
      </w:tblCellMar>
    </w:tblPr>
  </w:style>
  <w:style w:type="paragraph" w:styleId="TtuloTDC">
    <w:name w:val="TOC Heading"/>
    <w:basedOn w:val="Ttulo1"/>
    <w:next w:val="Normal"/>
    <w:uiPriority w:val="39"/>
    <w:unhideWhenUsed w:val="1"/>
    <w:qFormat w:val="1"/>
    <w:rsid w:val="00821A9E"/>
    <w:pPr>
      <w:spacing w:after="0" w:before="240" w:line="259" w:lineRule="auto"/>
      <w:ind w:firstLine="0"/>
      <w:outlineLvl w:val="9"/>
    </w:pPr>
    <w:rPr>
      <w:rFonts w:asciiTheme="majorHAnsi" w:cstheme="majorBidi" w:eastAsiaTheme="majorEastAsia" w:hAnsiTheme="majorHAnsi"/>
      <w:b w:val="0"/>
      <w:color w:val="365f91" w:themeColor="accent1" w:themeShade="0000BF"/>
      <w:sz w:val="32"/>
      <w:szCs w:val="32"/>
      <w:lang w:val="es-ES"/>
    </w:rPr>
  </w:style>
  <w:style w:type="paragraph" w:styleId="TDC1">
    <w:name w:val="toc 1"/>
    <w:basedOn w:val="Normal"/>
    <w:next w:val="Normal"/>
    <w:autoRedefine w:val="1"/>
    <w:uiPriority w:val="39"/>
    <w:unhideWhenUsed w:val="1"/>
    <w:rsid w:val="00821A9E"/>
    <w:pPr>
      <w:spacing w:after="100"/>
    </w:pPr>
  </w:style>
  <w:style w:type="paragraph" w:styleId="TDC2">
    <w:name w:val="toc 2"/>
    <w:basedOn w:val="Normal"/>
    <w:next w:val="Normal"/>
    <w:autoRedefine w:val="1"/>
    <w:uiPriority w:val="39"/>
    <w:unhideWhenUsed w:val="1"/>
    <w:rsid w:val="00821A9E"/>
    <w:pPr>
      <w:spacing w:after="100"/>
      <w:ind w:left="240"/>
    </w:pPr>
  </w:style>
  <w:style w:type="paragraph" w:styleId="TDC3">
    <w:name w:val="toc 3"/>
    <w:basedOn w:val="Normal"/>
    <w:next w:val="Normal"/>
    <w:autoRedefine w:val="1"/>
    <w:uiPriority w:val="39"/>
    <w:unhideWhenUsed w:val="1"/>
    <w:rsid w:val="00821A9E"/>
    <w:pPr>
      <w:spacing w:after="100"/>
      <w:ind w:left="480"/>
    </w:pPr>
  </w:style>
  <w:style w:type="character" w:styleId="Hipervnculo">
    <w:name w:val="Hyperlink"/>
    <w:basedOn w:val="Fuentedeprrafopredeter"/>
    <w:uiPriority w:val="99"/>
    <w:unhideWhenUsed w:val="1"/>
    <w:rsid w:val="00821A9E"/>
    <w:rPr>
      <w:color w:val="0000ff" w:themeColor="hyperlink"/>
      <w:u w:val="single"/>
    </w:rPr>
  </w:style>
  <w:style w:type="character" w:styleId="Ttulo1Car" w:customStyle="1">
    <w:name w:val="Título 1 Car"/>
    <w:basedOn w:val="Fuentedeprrafopredeter"/>
    <w:link w:val="Ttulo1"/>
    <w:uiPriority w:val="9"/>
    <w:rsid w:val="00821A9E"/>
    <w:rPr>
      <w:b w:val="1"/>
    </w:rPr>
  </w:style>
  <w:style w:type="paragraph" w:styleId="Bibliografa">
    <w:name w:val="Bibliography"/>
    <w:basedOn w:val="Normal"/>
    <w:next w:val="Normal"/>
    <w:uiPriority w:val="37"/>
    <w:unhideWhenUsed w:val="1"/>
    <w:rsid w:val="00821A9E"/>
  </w:style>
  <w:style w:type="paragraph" w:styleId="Prrafodelista">
    <w:name w:val="List Paragraph"/>
    <w:basedOn w:val="Normal"/>
    <w:uiPriority w:val="34"/>
    <w:qFormat w:val="1"/>
    <w:rsid w:val="007F7D64"/>
    <w:pPr>
      <w:ind w:left="720"/>
      <w:contextualSpacing w:val="1"/>
    </w:pPr>
  </w:style>
  <w:style w:type="paragraph" w:styleId="Descripcin">
    <w:name w:val="caption"/>
    <w:basedOn w:val="Normal"/>
    <w:next w:val="Normal"/>
    <w:uiPriority w:val="35"/>
    <w:unhideWhenUsed w:val="1"/>
    <w:qFormat w:val="1"/>
    <w:rsid w:val="00D8733F"/>
    <w:pPr>
      <w:spacing w:after="200" w:line="240" w:lineRule="auto"/>
    </w:pPr>
    <w:rPr>
      <w:i w:val="1"/>
      <w:iCs w:val="1"/>
      <w:color w:val="1f497d" w:themeColor="text2"/>
      <w:sz w:val="18"/>
      <w:szCs w:val="18"/>
    </w:rPr>
  </w:style>
  <w:style w:type="paragraph" w:styleId="Encabezado">
    <w:name w:val="header"/>
    <w:basedOn w:val="Normal"/>
    <w:link w:val="EncabezadoCar"/>
    <w:uiPriority w:val="99"/>
    <w:unhideWhenUsed w:val="1"/>
    <w:rsid w:val="008624B0"/>
    <w:pPr>
      <w:tabs>
        <w:tab w:val="center" w:pos="4252"/>
        <w:tab w:val="right" w:pos="8504"/>
      </w:tabs>
      <w:spacing w:line="240" w:lineRule="auto"/>
    </w:pPr>
  </w:style>
  <w:style w:type="character" w:styleId="EncabezadoCar" w:customStyle="1">
    <w:name w:val="Encabezado Car"/>
    <w:basedOn w:val="Fuentedeprrafopredeter"/>
    <w:link w:val="Encabezado"/>
    <w:uiPriority w:val="99"/>
    <w:rsid w:val="008624B0"/>
  </w:style>
  <w:style w:type="paragraph" w:styleId="Piedepgina">
    <w:name w:val="footer"/>
    <w:basedOn w:val="Normal"/>
    <w:link w:val="PiedepginaCar"/>
    <w:uiPriority w:val="99"/>
    <w:unhideWhenUsed w:val="1"/>
    <w:rsid w:val="008624B0"/>
    <w:pPr>
      <w:tabs>
        <w:tab w:val="center" w:pos="4252"/>
        <w:tab w:val="right" w:pos="8504"/>
      </w:tabs>
      <w:spacing w:line="240" w:lineRule="auto"/>
    </w:pPr>
  </w:style>
  <w:style w:type="character" w:styleId="PiedepginaCar" w:customStyle="1">
    <w:name w:val="Pie de página Car"/>
    <w:basedOn w:val="Fuentedeprrafopredeter"/>
    <w:link w:val="Piedepgina"/>
    <w:uiPriority w:val="99"/>
    <w:rsid w:val="008624B0"/>
  </w:style>
  <w:style w:type="character" w:styleId="Refdecomentario">
    <w:name w:val="annotation reference"/>
    <w:basedOn w:val="Fuentedeprrafopredeter"/>
    <w:uiPriority w:val="99"/>
    <w:semiHidden w:val="1"/>
    <w:unhideWhenUsed w:val="1"/>
    <w:rsid w:val="00BF0184"/>
    <w:rPr>
      <w:sz w:val="16"/>
      <w:szCs w:val="16"/>
    </w:rPr>
  </w:style>
  <w:style w:type="paragraph" w:styleId="Textocomentario">
    <w:name w:val="annotation text"/>
    <w:basedOn w:val="Normal"/>
    <w:link w:val="TextocomentarioCar"/>
    <w:uiPriority w:val="99"/>
    <w:semiHidden w:val="1"/>
    <w:unhideWhenUsed w:val="1"/>
    <w:rsid w:val="00BF0184"/>
    <w:pPr>
      <w:spacing w:line="240" w:lineRule="auto"/>
    </w:pPr>
    <w:rPr>
      <w:sz w:val="20"/>
      <w:szCs w:val="20"/>
    </w:rPr>
  </w:style>
  <w:style w:type="character" w:styleId="TextocomentarioCar" w:customStyle="1">
    <w:name w:val="Texto comentario Car"/>
    <w:basedOn w:val="Fuentedeprrafopredeter"/>
    <w:link w:val="Textocomentario"/>
    <w:uiPriority w:val="99"/>
    <w:semiHidden w:val="1"/>
    <w:rsid w:val="00BF0184"/>
    <w:rPr>
      <w:sz w:val="20"/>
      <w:szCs w:val="20"/>
    </w:rPr>
  </w:style>
  <w:style w:type="paragraph" w:styleId="Asuntodelcomentario">
    <w:name w:val="annotation subject"/>
    <w:basedOn w:val="Textocomentario"/>
    <w:next w:val="Textocomentario"/>
    <w:link w:val="AsuntodelcomentarioCar"/>
    <w:uiPriority w:val="99"/>
    <w:semiHidden w:val="1"/>
    <w:unhideWhenUsed w:val="1"/>
    <w:rsid w:val="00BF0184"/>
    <w:rPr>
      <w:b w:val="1"/>
      <w:bCs w:val="1"/>
    </w:rPr>
  </w:style>
  <w:style w:type="character" w:styleId="AsuntodelcomentarioCar" w:customStyle="1">
    <w:name w:val="Asunto del comentario Car"/>
    <w:basedOn w:val="TextocomentarioCar"/>
    <w:link w:val="Asuntodelcomentario"/>
    <w:uiPriority w:val="99"/>
    <w:semiHidden w:val="1"/>
    <w:rsid w:val="00BF0184"/>
    <w:rPr>
      <w:b w:val="1"/>
      <w:bCs w:val="1"/>
      <w:sz w:val="20"/>
      <w:szCs w:val="20"/>
    </w:rPr>
  </w:style>
  <w:style w:type="paragraph" w:styleId="Subtitle">
    <w:name w:val="Subtitle"/>
    <w:basedOn w:val="Normal"/>
    <w:next w:val="Normal"/>
    <w:pPr>
      <w:keepNext w:val="1"/>
      <w:keepLines w:val="1"/>
      <w:spacing w:after="320" w:lineRule="auto"/>
      <w:jc w:val="center"/>
    </w:pPr>
    <w:rPr>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5.0" w:type="dxa"/>
        <w:left w:w="15.0" w:type="dxa"/>
        <w:bottom w:w="15.0" w:type="dxa"/>
        <w:right w:w="15.0" w:type="dxa"/>
      </w:tblCellMar>
    </w:tblPr>
  </w:style>
</w:styles>
</file>

<file path=word/_rels/document.xml.rels><?xml version="1.0" encoding="UTF-8" standalone="yes"?><Relationships xmlns="http://schemas.openxmlformats.org/package/2006/relationships"><Relationship Id="rId11" Type="http://schemas.openxmlformats.org/officeDocument/2006/relationships/image" Target="media/image6.png"/><Relationship Id="rId10" Type="http://schemas.openxmlformats.org/officeDocument/2006/relationships/image" Target="media/image3.jpg"/><Relationship Id="rId13" Type="http://schemas.openxmlformats.org/officeDocument/2006/relationships/image" Target="media/image10.png"/><Relationship Id="rId12" Type="http://schemas.openxmlformats.org/officeDocument/2006/relationships/image" Target="media/image8.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4.png"/><Relationship Id="rId15" Type="http://schemas.openxmlformats.org/officeDocument/2006/relationships/image" Target="media/image2.png"/><Relationship Id="rId14" Type="http://schemas.openxmlformats.org/officeDocument/2006/relationships/image" Target="media/image7.png"/><Relationship Id="rId17" Type="http://schemas.openxmlformats.org/officeDocument/2006/relationships/image" Target="media/image9.png"/><Relationship Id="rId16" Type="http://schemas.openxmlformats.org/officeDocument/2006/relationships/image" Target="media/image1.png"/><Relationship Id="rId5" Type="http://schemas.openxmlformats.org/officeDocument/2006/relationships/numbering" Target="numbering.xml"/><Relationship Id="rId19" Type="http://schemas.openxmlformats.org/officeDocument/2006/relationships/footer" Target="footer1.xml"/><Relationship Id="rId6" Type="http://schemas.openxmlformats.org/officeDocument/2006/relationships/styles" Target="styles.xml"/><Relationship Id="rId18" Type="http://schemas.openxmlformats.org/officeDocument/2006/relationships/header" Target="header1.xml"/><Relationship Id="rId7" Type="http://schemas.openxmlformats.org/officeDocument/2006/relationships/customXml" Target="../customXML/item1.xml"/><Relationship Id="rId8" Type="http://schemas.microsoft.com/office/2011/relationships/commentsExtended" Target="commentsExtended.xml"/></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_rels/header1.xml.rels><?xml version="1.0" encoding="UTF-8" standalone="yes"?><Relationships xmlns="http://schemas.openxmlformats.org/package/2006/relationships"><Relationship Id="rId1" Type="http://schemas.openxmlformats.org/officeDocument/2006/relationships/image" Target="media/image5.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jt/cpZ+6ezbKFmo+9mNAcfN3Faw==">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</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2024-09-03T06:58:00Z</dcterms:creat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TitusGUID">
    <vt:lpwstr>a6eb638e-0980-41d7-8897-e55fcb2df1e3</vt:lpwstr>
  </property>
  <property fmtid="{D5CDD505-2E9C-101B-9397-08002B2CF9AE}" pid="3" name="LABEL">
    <vt:lpwstr>N</vt:lpwstr>
  </property>
  <property fmtid="{D5CDD505-2E9C-101B-9397-08002B2CF9AE}" pid="4" name="Visual">
    <vt:lpwstr>0</vt:lpwstr>
  </property>
  <property fmtid="{D5CDD505-2E9C-101B-9397-08002B2CF9AE}" pid="5" name="DeC">
    <vt:lpwstr>DeC</vt:lpwstr>
  </property>
  <property fmtid="{D5CDD505-2E9C-101B-9397-08002B2CF9AE}" pid="6" name="L4">
    <vt:lpwstr>L4</vt:lpwstr>
  </property>
</Properties>
</file>